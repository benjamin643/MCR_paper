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97F1A" w14:textId="0BAD36AA" w:rsidR="00B47079" w:rsidRDefault="001D1860" w:rsidP="00B47079">
      <w:pPr>
        <w:spacing w:after="0" w:line="240" w:lineRule="auto"/>
      </w:pPr>
      <w:r>
        <w:rPr>
          <w:rFonts w:ascii="Arial" w:hAnsi="Arial" w:cs="Arial"/>
          <w:b/>
          <w:sz w:val="20"/>
          <w:szCs w:val="20"/>
        </w:rPr>
        <w:t>Supplement to:</w:t>
      </w:r>
      <w:r w:rsidR="00B47079">
        <w:rPr>
          <w:rFonts w:ascii="Arial" w:hAnsi="Arial" w:cs="Arial"/>
          <w:b/>
          <w:sz w:val="20"/>
          <w:szCs w:val="20"/>
        </w:rPr>
        <w:t xml:space="preserve"> </w:t>
      </w:r>
      <w:r w:rsidR="00F134DB">
        <w:t>Spatial context of ovarian cancer tumor-infiltrating immune cells associates with improved survival</w:t>
      </w:r>
      <w:r w:rsidR="00F134DB" w:rsidDel="00D67C94">
        <w:rPr>
          <w:rFonts w:ascii="Arial" w:hAnsi="Arial" w:cs="Arial"/>
          <w:b/>
          <w:sz w:val="20"/>
          <w:szCs w:val="20"/>
        </w:rPr>
        <w:t xml:space="preserve"> </w:t>
      </w:r>
    </w:p>
    <w:p w14:paraId="602FA1F9" w14:textId="77777777" w:rsidR="00B47079" w:rsidRPr="00B47079" w:rsidRDefault="00B47079" w:rsidP="00B47079">
      <w:pPr>
        <w:spacing w:after="0" w:line="240" w:lineRule="auto"/>
      </w:pPr>
    </w:p>
    <w:p w14:paraId="76293E4E" w14:textId="4AAAB3FB" w:rsidR="00331B60" w:rsidRPr="006B0816" w:rsidRDefault="00331B60" w:rsidP="00331B60">
      <w:pPr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i/>
          <w:iCs/>
          <w:sz w:val="20"/>
          <w:szCs w:val="20"/>
        </w:rPr>
        <w:t>Disease-free Survival Outcome</w:t>
      </w:r>
      <w:r w:rsidRPr="006B0816">
        <w:rPr>
          <w:rFonts w:ascii="Arial" w:hAnsi="Arial" w:cs="Arial"/>
          <w:i/>
          <w:iCs/>
          <w:sz w:val="20"/>
          <w:szCs w:val="20"/>
        </w:rPr>
        <w:t xml:space="preserve"> </w:t>
      </w:r>
    </w:p>
    <w:p w14:paraId="0478364D" w14:textId="0A6CA7FD" w:rsidR="00AC4768" w:rsidRPr="00364A8B" w:rsidRDefault="002B7540" w:rsidP="002B7540">
      <w:pPr>
        <w:pStyle w:val="Newparagraph"/>
        <w:ind w:firstLine="360"/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>In additional to our analysis of overall survival in the main manuscript, we conducted an analysis of disease-free survival and its association with B cell infiltrates and B cell and macrophage interactions.</w:t>
      </w:r>
      <w:ins w:id="0" w:author="Bapat, Jaidev" w:date="2021-07-30T14:20:00Z">
        <w:r w:rsidR="00EE6443" w:rsidRPr="00364A8B">
          <w:rPr>
            <w:rFonts w:ascii="Arial" w:hAnsi="Arial" w:cs="Arial"/>
            <w:color w:val="000000" w:themeColor="text1"/>
            <w:sz w:val="20"/>
            <w:szCs w:val="20"/>
            <w:lang w:val="en-US"/>
          </w:rPr>
          <w:t xml:space="preserve"> </w:t>
        </w:r>
      </w:ins>
      <w:r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The results of this analysis are presented as Kaplan Meier curves (Supplemental Figure 1) and a table of median survival days (Supplemental Table 1). Supplemental Table 1 is also reproduced below. Neither B cell percentage (p = 0.83) nor B cell to </w:t>
      </w:r>
      <w:r w:rsidR="00C33B37"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>m</w:t>
      </w:r>
      <w:r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acrophage interaction (p = 0.43) have a statistically significant effect on disease-free survival (Supplemental Figure 1). However, we see improvement in median survival time for the high vs. low B cell presence groups and for the high vs. low B cell – </w:t>
      </w:r>
      <w:r w:rsidR="00C33B37"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>m</w:t>
      </w:r>
      <w:r w:rsidRPr="00364A8B">
        <w:rPr>
          <w:rFonts w:ascii="Arial" w:hAnsi="Arial" w:cs="Arial"/>
          <w:color w:val="000000" w:themeColor="text1"/>
          <w:sz w:val="20"/>
          <w:szCs w:val="20"/>
          <w:lang w:val="en-US"/>
        </w:rPr>
        <w:t>acrophage interaction groups for both survival outcomes. This indicates that the direction of the effect for disease-free survival is the same as the direction of the effect for overall survival.</w:t>
      </w:r>
    </w:p>
    <w:p w14:paraId="1D1E529B" w14:textId="77777777" w:rsidR="00F134DB" w:rsidRDefault="00F134DB" w:rsidP="00D13700">
      <w:pPr>
        <w:rPr>
          <w:rFonts w:ascii="Arial" w:hAnsi="Arial" w:cs="Arial"/>
          <w:i/>
          <w:iCs/>
          <w:sz w:val="20"/>
          <w:szCs w:val="20"/>
        </w:rPr>
      </w:pPr>
    </w:p>
    <w:p w14:paraId="71E2C7CE" w14:textId="7733E67D" w:rsidR="00BC0F31" w:rsidRDefault="00D13700" w:rsidP="00D13700">
      <w:pPr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i/>
          <w:iCs/>
          <w:sz w:val="20"/>
          <w:szCs w:val="20"/>
        </w:rPr>
        <w:t>Sensitivity Analysis of Interaction Distance Cutoff</w:t>
      </w:r>
    </w:p>
    <w:p w14:paraId="4ABBD9DD" w14:textId="2CE9CEEC" w:rsidR="00BC0F31" w:rsidRPr="00364A8B" w:rsidRDefault="00BC0F31" w:rsidP="00D13700">
      <w:pPr>
        <w:rPr>
          <w:rFonts w:ascii="Arial" w:hAnsi="Arial" w:cs="Arial"/>
          <w:i/>
          <w:iCs/>
          <w:color w:val="000000" w:themeColor="text1"/>
          <w:sz w:val="20"/>
          <w:szCs w:val="20"/>
        </w:rPr>
      </w:pP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Macrophages are typically 20-21 microns in diameter and B cells are typically 5-7 microns in diameter. Our </w:t>
      </w:r>
      <w:r w:rsidR="00BB2C81" w:rsidRPr="00364A8B">
        <w:rPr>
          <w:rFonts w:ascii="Arial" w:hAnsi="Arial" w:cs="Arial"/>
          <w:color w:val="000000" w:themeColor="text1"/>
          <w:sz w:val="20"/>
          <w:szCs w:val="20"/>
        </w:rPr>
        <w:t>25-micron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 maximum interaction distance indicates that the outer edges of the interacting B cell and </w:t>
      </w:r>
      <w:r w:rsidR="00C33B37" w:rsidRPr="00364A8B">
        <w:rPr>
          <w:rFonts w:ascii="Arial" w:hAnsi="Arial" w:cs="Arial"/>
          <w:color w:val="000000" w:themeColor="text1"/>
          <w:sz w:val="20"/>
          <w:szCs w:val="20"/>
        </w:rPr>
        <w:t>m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acrophage are within very close proximity (12-14 microns apart at most).</w:t>
      </w:r>
      <w:ins w:id="1" w:author="Bapat, Jaidev" w:date="2021-07-30T14:20:00Z">
        <w:r w:rsidR="00EE6443" w:rsidRPr="00364A8B">
          <w:rPr>
            <w:rFonts w:ascii="Arial" w:hAnsi="Arial" w:cs="Arial"/>
            <w:color w:val="000000" w:themeColor="text1"/>
            <w:sz w:val="20"/>
            <w:szCs w:val="20"/>
          </w:rPr>
          <w:t xml:space="preserve"> </w:t>
        </w:r>
      </w:ins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We also performed a sensitivity analysis of interaction distance cutoffs of </w:t>
      </w:r>
      <w:r w:rsidR="00BB2C81" w:rsidRPr="00364A8B">
        <w:rPr>
          <w:rFonts w:ascii="Arial" w:hAnsi="Arial" w:cs="Arial"/>
          <w:color w:val="000000" w:themeColor="text1"/>
          <w:sz w:val="20"/>
          <w:szCs w:val="20"/>
        </w:rPr>
        <w:t>20- and 30-micron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 distance cutoffs, which showed our findings are </w:t>
      </w:r>
      <w:r w:rsidR="00BB2C81">
        <w:rPr>
          <w:rFonts w:ascii="Arial" w:hAnsi="Arial" w:cs="Arial"/>
          <w:color w:val="000000" w:themeColor="text1"/>
          <w:sz w:val="20"/>
          <w:szCs w:val="20"/>
        </w:rPr>
        <w:t xml:space="preserve">a 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robust choice of distance cutoff (Supplementary Table 2).</w:t>
      </w:r>
    </w:p>
    <w:p w14:paraId="19C37E07" w14:textId="119C8C93" w:rsidR="00D13700" w:rsidRDefault="00FB78FA" w:rsidP="00D13700">
      <w:pPr>
        <w:rPr>
          <w:rFonts w:ascii="Arial" w:hAnsi="Arial" w:cs="Arial"/>
          <w:i/>
          <w:iCs/>
          <w:sz w:val="20"/>
          <w:szCs w:val="20"/>
        </w:rPr>
      </w:pPr>
      <w:r w:rsidRPr="00FB78FA">
        <w:rPr>
          <w:rFonts w:ascii="Arial" w:hAnsi="Arial" w:cs="Arial"/>
          <w:i/>
          <w:iCs/>
          <w:sz w:val="20"/>
          <w:szCs w:val="20"/>
        </w:rPr>
        <w:t>Additional Cell Infiltrate Analysis</w:t>
      </w:r>
    </w:p>
    <w:p w14:paraId="3DC99023" w14:textId="7894D6AD" w:rsidR="00FB78FA" w:rsidRPr="00364A8B" w:rsidRDefault="00FB78FA" w:rsidP="00D13700">
      <w:pPr>
        <w:rPr>
          <w:rFonts w:ascii="Arial" w:hAnsi="Arial" w:cs="Arial"/>
          <w:color w:val="000000" w:themeColor="text1"/>
          <w:sz w:val="20"/>
          <w:szCs w:val="20"/>
        </w:rPr>
      </w:pP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In addition to CD4 T cells, CD19 B cells, and CD68 </w:t>
      </w:r>
      <w:r w:rsidR="00C33B37" w:rsidRPr="00364A8B">
        <w:rPr>
          <w:rFonts w:ascii="Arial" w:hAnsi="Arial" w:cs="Arial"/>
          <w:color w:val="000000" w:themeColor="text1"/>
          <w:sz w:val="20"/>
          <w:szCs w:val="20"/>
        </w:rPr>
        <w:t>m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acrophages, the same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 xml:space="preserve">cell infiltration 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analysis was conducted on CD8 T cells. 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The results of this analysis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are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presented in Kaplan-Meier curves (Supplementary Figure 3). 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Neither chemonaïve tumor samples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(p = 0.14)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 nor chemonaïve and post-NACT tumor samples 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(p = 0.26) 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possessing high CD8 T cell infiltration differed from tumors with low CD8 T cell infiltration (Supplementary Figure 3). </w:t>
      </w:r>
    </w:p>
    <w:p w14:paraId="3112C649" w14:textId="77777777" w:rsidR="00FB78FA" w:rsidRDefault="00FB78FA" w:rsidP="00FB78FA">
      <w:pPr>
        <w:rPr>
          <w:rFonts w:ascii="Arial" w:hAnsi="Arial" w:cs="Arial"/>
          <w:i/>
          <w:iCs/>
          <w:sz w:val="20"/>
          <w:szCs w:val="20"/>
        </w:rPr>
      </w:pPr>
    </w:p>
    <w:p w14:paraId="17EBB281" w14:textId="77777777" w:rsidR="00FB78FA" w:rsidRDefault="00FB78FA" w:rsidP="00FB78FA">
      <w:pPr>
        <w:rPr>
          <w:rFonts w:ascii="Arial" w:hAnsi="Arial" w:cs="Arial"/>
          <w:i/>
          <w:iCs/>
          <w:sz w:val="20"/>
          <w:szCs w:val="20"/>
        </w:rPr>
      </w:pPr>
    </w:p>
    <w:p w14:paraId="23D6D6EB" w14:textId="45EF8DC8" w:rsidR="00FB78FA" w:rsidRDefault="00FB78FA" w:rsidP="00FB78FA">
      <w:pPr>
        <w:rPr>
          <w:rFonts w:ascii="Arial" w:hAnsi="Arial" w:cs="Arial"/>
          <w:i/>
          <w:iCs/>
          <w:sz w:val="20"/>
          <w:szCs w:val="20"/>
        </w:rPr>
      </w:pPr>
      <w:r w:rsidRPr="00FB78FA">
        <w:rPr>
          <w:rFonts w:ascii="Arial" w:hAnsi="Arial" w:cs="Arial"/>
          <w:i/>
          <w:iCs/>
          <w:sz w:val="20"/>
          <w:szCs w:val="20"/>
        </w:rPr>
        <w:t xml:space="preserve">Additional </w:t>
      </w:r>
      <w:r>
        <w:rPr>
          <w:rFonts w:ascii="Arial" w:hAnsi="Arial" w:cs="Arial"/>
          <w:i/>
          <w:iCs/>
          <w:sz w:val="20"/>
          <w:szCs w:val="20"/>
        </w:rPr>
        <w:t>Spatial Relationship</w:t>
      </w:r>
      <w:r w:rsidRPr="00FB78FA">
        <w:rPr>
          <w:rFonts w:ascii="Arial" w:hAnsi="Arial" w:cs="Arial"/>
          <w:i/>
          <w:iCs/>
          <w:sz w:val="20"/>
          <w:szCs w:val="20"/>
        </w:rPr>
        <w:t xml:space="preserve"> Analysis</w:t>
      </w:r>
    </w:p>
    <w:p w14:paraId="03FFAA33" w14:textId="75A45150" w:rsidR="00FB78FA" w:rsidRPr="00364A8B" w:rsidRDefault="00FB78FA" w:rsidP="00FB78FA">
      <w:pPr>
        <w:rPr>
          <w:rFonts w:ascii="Arial" w:hAnsi="Arial" w:cs="Arial"/>
          <w:color w:val="000000" w:themeColor="text1"/>
          <w:sz w:val="20"/>
          <w:szCs w:val="20"/>
        </w:rPr>
      </w:pPr>
      <w:r w:rsidRPr="00364A8B">
        <w:rPr>
          <w:rFonts w:ascii="Arial" w:hAnsi="Arial" w:cs="Arial"/>
          <w:color w:val="000000" w:themeColor="text1"/>
          <w:sz w:val="20"/>
          <w:szCs w:val="20"/>
        </w:rPr>
        <w:t>Two additional spatial relationships not included in the main manuscript were analyzed: CD8 T cell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-m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acrophage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 xml:space="preserve"> interaction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 and CD4 T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c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ell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-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>CD8 T cell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 xml:space="preserve"> interaction</w:t>
      </w:r>
      <w:r w:rsidRPr="00364A8B">
        <w:rPr>
          <w:rFonts w:ascii="Arial" w:hAnsi="Arial" w:cs="Arial"/>
          <w:color w:val="000000" w:themeColor="text1"/>
          <w:sz w:val="20"/>
          <w:szCs w:val="20"/>
        </w:rPr>
        <w:t xml:space="preserve">. 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The results of the analysis are presented in Kaplan-Meier curves. Chemonaïve tumor samples and the combination of chemonaïve and post-NACT tumor samples that had a higher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interaction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of CD8 T cells and </w:t>
      </w:r>
      <w:r w:rsidR="00C33B37" w:rsidRPr="00364A8B">
        <w:rPr>
          <w:rFonts w:ascii="Arial" w:hAnsi="Arial" w:cs="Arial"/>
          <w:color w:val="000000" w:themeColor="text1"/>
          <w:sz w:val="20"/>
          <w:szCs w:val="20"/>
        </w:rPr>
        <w:t>m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>acrophages within 25 microns of each other did not differ from those samples with a low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er interaction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(p = 0.63 and 0.47, respectively)</w:t>
      </w:r>
      <w:r w:rsidR="00932C3C" w:rsidRPr="00364A8B">
        <w:rPr>
          <w:rFonts w:ascii="Arial" w:hAnsi="Arial" w:cs="Arial"/>
          <w:color w:val="000000" w:themeColor="text1"/>
          <w:sz w:val="20"/>
          <w:szCs w:val="20"/>
        </w:rPr>
        <w:t xml:space="preserve"> (Supplementary Figure 4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A and 4B</w:t>
      </w:r>
      <w:r w:rsidR="00932C3C" w:rsidRPr="00364A8B">
        <w:rPr>
          <w:rFonts w:ascii="Arial" w:hAnsi="Arial" w:cs="Arial"/>
          <w:color w:val="000000" w:themeColor="text1"/>
          <w:sz w:val="20"/>
          <w:szCs w:val="20"/>
        </w:rPr>
        <w:t>)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. Additionally, chemonaïve tumor samples and the combination of chemonaïve and post-NACT tumor samples that had a higher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interaction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of CD8 T cells and CD4 T cells within 25 microns of each other did not differ from those samples with a low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er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interaction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 xml:space="preserve"> (p = 0.48 and 0.57, respectively)</w:t>
      </w:r>
      <w:r w:rsidR="00932C3C" w:rsidRPr="00364A8B">
        <w:rPr>
          <w:rFonts w:ascii="Arial" w:hAnsi="Arial" w:cs="Arial"/>
          <w:color w:val="000000" w:themeColor="text1"/>
          <w:sz w:val="20"/>
          <w:szCs w:val="20"/>
        </w:rPr>
        <w:t xml:space="preserve"> (Supplementary Figure 4</w:t>
      </w:r>
      <w:r w:rsidR="003D2972" w:rsidRPr="00364A8B">
        <w:rPr>
          <w:rFonts w:ascii="Arial" w:hAnsi="Arial" w:cs="Arial"/>
          <w:color w:val="000000" w:themeColor="text1"/>
          <w:sz w:val="20"/>
          <w:szCs w:val="20"/>
        </w:rPr>
        <w:t>C and 4D</w:t>
      </w:r>
      <w:r w:rsidR="00932C3C" w:rsidRPr="00364A8B">
        <w:rPr>
          <w:rFonts w:ascii="Arial" w:hAnsi="Arial" w:cs="Arial"/>
          <w:color w:val="000000" w:themeColor="text1"/>
          <w:sz w:val="20"/>
          <w:szCs w:val="20"/>
        </w:rPr>
        <w:t>)</w:t>
      </w:r>
      <w:r w:rsidR="00393AC9" w:rsidRPr="00364A8B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73E9DAE3" w14:textId="77777777" w:rsidR="00FB78FA" w:rsidRPr="00FB78FA" w:rsidRDefault="00FB78FA" w:rsidP="00D13700">
      <w:pPr>
        <w:rPr>
          <w:rFonts w:ascii="Arial" w:hAnsi="Arial" w:cs="Arial"/>
          <w:sz w:val="20"/>
          <w:szCs w:val="20"/>
        </w:rPr>
      </w:pPr>
    </w:p>
    <w:p w14:paraId="3CD298B8" w14:textId="7BC69B4C" w:rsidR="00D13700" w:rsidRDefault="00D13700" w:rsidP="00AC4768">
      <w:pPr>
        <w:rPr>
          <w:rFonts w:ascii="Arial" w:hAnsi="Arial" w:cs="Arial"/>
          <w:sz w:val="20"/>
          <w:szCs w:val="20"/>
        </w:rPr>
      </w:pPr>
    </w:p>
    <w:p w14:paraId="546A6AD9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2664A123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2E60C30E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7A6F8953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68BB8C4E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420A44FD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2D9C6BC5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63A92A9B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4F919817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4655A5BB" w14:textId="77777777" w:rsidR="003D2972" w:rsidRDefault="003D2972" w:rsidP="002B7540">
      <w:pPr>
        <w:rPr>
          <w:rFonts w:ascii="Arial" w:hAnsi="Arial" w:cs="Arial"/>
          <w:b/>
          <w:sz w:val="20"/>
          <w:szCs w:val="20"/>
        </w:rPr>
      </w:pPr>
    </w:p>
    <w:p w14:paraId="34FB3BCC" w14:textId="2A7E321F" w:rsidR="002B7540" w:rsidRDefault="002B7540" w:rsidP="002B754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Supplementary Figure 1:</w:t>
      </w:r>
    </w:p>
    <w:p w14:paraId="2531DDF3" w14:textId="77777777" w:rsidR="002B7540" w:rsidRDefault="002B7540" w:rsidP="002B7540">
      <w:pPr>
        <w:spacing w:line="240" w:lineRule="auto"/>
        <w:rPr>
          <w:rFonts w:ascii="Arial" w:hAnsi="Arial" w:cs="Arial"/>
          <w:b/>
          <w:sz w:val="20"/>
          <w:szCs w:val="20"/>
        </w:rPr>
      </w:pPr>
      <w:r w:rsidRPr="00D75789">
        <w:rPr>
          <w:noProof/>
        </w:rPr>
        <w:t xml:space="preserve"> </w:t>
      </w:r>
    </w:p>
    <w:p w14:paraId="051C68C8" w14:textId="77777777" w:rsidR="002B7540" w:rsidRDefault="002B7540" w:rsidP="002B7540">
      <w:pPr>
        <w:rPr>
          <w:rFonts w:ascii="Arial" w:hAnsi="Arial" w:cs="Arial"/>
          <w:b/>
          <w:sz w:val="20"/>
          <w:szCs w:val="20"/>
        </w:rPr>
      </w:pPr>
      <w:r w:rsidRPr="003639B9">
        <w:rPr>
          <w:noProof/>
        </w:rPr>
        <w:drawing>
          <wp:inline distT="0" distB="0" distL="0" distR="0" wp14:anchorId="6169E275" wp14:editId="36217AD8">
            <wp:extent cx="5943600" cy="3711575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84B" w14:textId="77777777" w:rsidR="002B7540" w:rsidRDefault="002B7540" w:rsidP="002B7540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Supplementary Figure 1: </w:t>
      </w:r>
      <w:r>
        <w:rPr>
          <w:rFonts w:ascii="Arial" w:hAnsi="Arial" w:cs="Arial"/>
          <w:sz w:val="16"/>
          <w:szCs w:val="16"/>
        </w:rPr>
        <w:t xml:space="preserve">Kaplan-Meier curves of disease-free survival for B cell presence and B cell-macrophage interaction. </w:t>
      </w:r>
      <w:r>
        <w:rPr>
          <w:rFonts w:ascii="Arial" w:hAnsi="Arial" w:cs="Arial"/>
          <w:b/>
          <w:bCs/>
          <w:sz w:val="16"/>
          <w:szCs w:val="16"/>
        </w:rPr>
        <w:t>A</w:t>
      </w:r>
      <w:r>
        <w:rPr>
          <w:rFonts w:ascii="Arial" w:hAnsi="Arial" w:cs="Arial"/>
          <w:sz w:val="16"/>
          <w:szCs w:val="16"/>
        </w:rPr>
        <w:t xml:space="preserve">, Samples with a high percentage of B cell infiltration into tumor regions did not differ significantly in disease-free survival from the low infiltration group (p = 0.91). </w:t>
      </w:r>
      <w:r>
        <w:rPr>
          <w:rFonts w:ascii="Arial" w:hAnsi="Arial" w:cs="Arial"/>
          <w:b/>
          <w:bCs/>
          <w:sz w:val="16"/>
          <w:szCs w:val="16"/>
        </w:rPr>
        <w:t>B</w:t>
      </w:r>
      <w:r>
        <w:rPr>
          <w:rFonts w:ascii="Arial" w:hAnsi="Arial" w:cs="Arial"/>
          <w:sz w:val="16"/>
          <w:szCs w:val="16"/>
        </w:rPr>
        <w:t xml:space="preserve">, </w:t>
      </w:r>
      <w:r w:rsidRPr="00010278">
        <w:rPr>
          <w:rFonts w:ascii="Arial" w:hAnsi="Arial" w:cs="Arial"/>
          <w:sz w:val="16"/>
          <w:szCs w:val="16"/>
        </w:rPr>
        <w:t xml:space="preserve">Samples with a high percentage of B cells (CD19+) </w:t>
      </w:r>
      <w:r>
        <w:rPr>
          <w:rFonts w:ascii="Arial" w:hAnsi="Arial" w:cs="Arial"/>
          <w:sz w:val="16"/>
          <w:szCs w:val="16"/>
        </w:rPr>
        <w:t xml:space="preserve">near </w:t>
      </w:r>
      <w:r w:rsidRPr="00010278">
        <w:rPr>
          <w:rFonts w:ascii="Arial" w:hAnsi="Arial" w:cs="Arial"/>
          <w:sz w:val="16"/>
          <w:szCs w:val="16"/>
        </w:rPr>
        <w:t>macrophages (CD68+)</w:t>
      </w:r>
      <w:r w:rsidRPr="00B00A92">
        <w:rPr>
          <w:rFonts w:ascii="Arial" w:hAnsi="Arial" w:cs="Arial"/>
          <w:sz w:val="16"/>
          <w:szCs w:val="16"/>
        </w:rPr>
        <w:t xml:space="preserve"> </w:t>
      </w:r>
      <w:r w:rsidRPr="00010278">
        <w:rPr>
          <w:rFonts w:ascii="Arial" w:hAnsi="Arial" w:cs="Arial"/>
          <w:sz w:val="16"/>
          <w:szCs w:val="16"/>
        </w:rPr>
        <w:t xml:space="preserve">did not differ significantly in survival probability from the low interaction </w:t>
      </w:r>
      <w:r>
        <w:rPr>
          <w:rFonts w:ascii="Arial" w:hAnsi="Arial" w:cs="Arial"/>
          <w:sz w:val="16"/>
          <w:szCs w:val="16"/>
        </w:rPr>
        <w:t>samples (p = 0.63).</w:t>
      </w:r>
    </w:p>
    <w:p w14:paraId="0D409AC3" w14:textId="77777777" w:rsidR="00D13700" w:rsidRDefault="00D13700" w:rsidP="00AC4768">
      <w:pPr>
        <w:rPr>
          <w:rFonts w:ascii="Arial" w:hAnsi="Arial" w:cs="Arial"/>
          <w:sz w:val="20"/>
          <w:szCs w:val="20"/>
        </w:rPr>
      </w:pPr>
    </w:p>
    <w:p w14:paraId="16C7CD23" w14:textId="04F4D25F" w:rsidR="00AC4768" w:rsidRPr="00B47079" w:rsidRDefault="00AC4768" w:rsidP="0017622B">
      <w:pPr>
        <w:rPr>
          <w:rFonts w:ascii="Arial" w:hAnsi="Arial" w:cs="Arial"/>
          <w:sz w:val="20"/>
          <w:szCs w:val="20"/>
        </w:rPr>
      </w:pPr>
    </w:p>
    <w:p w14:paraId="1EF08263" w14:textId="020ECD95" w:rsidR="00E328CF" w:rsidRDefault="00E328CF" w:rsidP="003956B9">
      <w:pPr>
        <w:rPr>
          <w:rFonts w:ascii="Arial" w:hAnsi="Arial" w:cs="Arial"/>
          <w:b/>
          <w:sz w:val="16"/>
          <w:szCs w:val="16"/>
        </w:rPr>
      </w:pPr>
    </w:p>
    <w:p w14:paraId="675AE8A5" w14:textId="259BFDCD" w:rsidR="00E328CF" w:rsidRDefault="00E328CF" w:rsidP="003956B9">
      <w:pPr>
        <w:rPr>
          <w:rFonts w:ascii="Arial" w:hAnsi="Arial" w:cs="Arial"/>
          <w:b/>
          <w:sz w:val="16"/>
          <w:szCs w:val="16"/>
        </w:rPr>
      </w:pPr>
    </w:p>
    <w:p w14:paraId="16F3E736" w14:textId="77777777" w:rsidR="003D2972" w:rsidRDefault="003D2972" w:rsidP="003956B9">
      <w:pPr>
        <w:rPr>
          <w:rFonts w:ascii="Arial" w:hAnsi="Arial" w:cs="Arial"/>
          <w:b/>
          <w:sz w:val="20"/>
          <w:szCs w:val="20"/>
        </w:rPr>
      </w:pPr>
    </w:p>
    <w:p w14:paraId="7946F751" w14:textId="77777777" w:rsidR="003D2972" w:rsidRDefault="003D2972" w:rsidP="003956B9">
      <w:pPr>
        <w:rPr>
          <w:rFonts w:ascii="Arial" w:hAnsi="Arial" w:cs="Arial"/>
          <w:b/>
          <w:sz w:val="20"/>
          <w:szCs w:val="20"/>
        </w:rPr>
      </w:pPr>
    </w:p>
    <w:p w14:paraId="1371E4E9" w14:textId="77777777" w:rsidR="003D2972" w:rsidRDefault="003D2972" w:rsidP="003956B9">
      <w:pPr>
        <w:rPr>
          <w:rFonts w:ascii="Arial" w:hAnsi="Arial" w:cs="Arial"/>
          <w:b/>
          <w:sz w:val="20"/>
          <w:szCs w:val="20"/>
        </w:rPr>
      </w:pPr>
    </w:p>
    <w:p w14:paraId="6C645E9D" w14:textId="328AD749" w:rsidR="00E328CF" w:rsidRPr="003956B9" w:rsidRDefault="00E328CF" w:rsidP="003956B9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Supplementary Table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4230"/>
        <w:gridCol w:w="1077"/>
        <w:gridCol w:w="739"/>
        <w:gridCol w:w="1869"/>
      </w:tblGrid>
      <w:tr w:rsidR="00D13700" w14:paraId="6848C4B2" w14:textId="77777777" w:rsidTr="00D11519">
        <w:tc>
          <w:tcPr>
            <w:tcW w:w="1435" w:type="dxa"/>
            <w:vMerge w:val="restart"/>
          </w:tcPr>
          <w:p w14:paraId="19FF7779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Outcome</w:t>
            </w:r>
          </w:p>
        </w:tc>
        <w:tc>
          <w:tcPr>
            <w:tcW w:w="4230" w:type="dxa"/>
            <w:vMerge w:val="restart"/>
          </w:tcPr>
          <w:p w14:paraId="78971021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Variable</w:t>
            </w:r>
          </w:p>
        </w:tc>
        <w:tc>
          <w:tcPr>
            <w:tcW w:w="1816" w:type="dxa"/>
            <w:gridSpan w:val="2"/>
          </w:tcPr>
          <w:p w14:paraId="5652C483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N</w:t>
            </w:r>
          </w:p>
        </w:tc>
        <w:tc>
          <w:tcPr>
            <w:tcW w:w="1869" w:type="dxa"/>
            <w:vMerge w:val="restart"/>
          </w:tcPr>
          <w:p w14:paraId="4049BF9D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Median Survival in Days (95% CI)</w:t>
            </w:r>
          </w:p>
        </w:tc>
      </w:tr>
      <w:tr w:rsidR="00D13700" w14:paraId="07586AD3" w14:textId="77777777" w:rsidTr="00D11519">
        <w:tc>
          <w:tcPr>
            <w:tcW w:w="1435" w:type="dxa"/>
            <w:vMerge/>
          </w:tcPr>
          <w:p w14:paraId="4AAED8A0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30" w:type="dxa"/>
            <w:vMerge/>
          </w:tcPr>
          <w:p w14:paraId="30B9448C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077" w:type="dxa"/>
          </w:tcPr>
          <w:p w14:paraId="4E878134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No event</w:t>
            </w:r>
          </w:p>
        </w:tc>
        <w:tc>
          <w:tcPr>
            <w:tcW w:w="739" w:type="dxa"/>
          </w:tcPr>
          <w:p w14:paraId="3F7499A2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1869" w:type="dxa"/>
            <w:vMerge/>
          </w:tcPr>
          <w:p w14:paraId="7736AB59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D13700" w14:paraId="3E8B7C8A" w14:textId="77777777" w:rsidTr="00D11519">
        <w:tc>
          <w:tcPr>
            <w:tcW w:w="1435" w:type="dxa"/>
            <w:vMerge w:val="restart"/>
          </w:tcPr>
          <w:p w14:paraId="6606CCEF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Overall Survival</w:t>
            </w:r>
          </w:p>
        </w:tc>
        <w:tc>
          <w:tcPr>
            <w:tcW w:w="4230" w:type="dxa"/>
          </w:tcPr>
          <w:p w14:paraId="2DF0D414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B cell Presence High</w:t>
            </w:r>
          </w:p>
        </w:tc>
        <w:tc>
          <w:tcPr>
            <w:tcW w:w="1077" w:type="dxa"/>
          </w:tcPr>
          <w:p w14:paraId="0B04C249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24</w:t>
            </w:r>
          </w:p>
        </w:tc>
        <w:tc>
          <w:tcPr>
            <w:tcW w:w="739" w:type="dxa"/>
          </w:tcPr>
          <w:p w14:paraId="509E14C7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28</w:t>
            </w:r>
          </w:p>
        </w:tc>
        <w:tc>
          <w:tcPr>
            <w:tcW w:w="1869" w:type="dxa"/>
          </w:tcPr>
          <w:p w14:paraId="5B900137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>
              <w:rPr>
                <w:rFonts w:ascii="Arial" w:hAnsi="Arial" w:cs="Arial"/>
                <w:bCs/>
                <w:sz w:val="20"/>
                <w:szCs w:val="20"/>
              </w:rPr>
              <w:t>608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bCs/>
                <w:sz w:val="20"/>
                <w:szCs w:val="20"/>
              </w:rPr>
              <w:t>1795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3075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  <w:tr w:rsidR="00D13700" w14:paraId="24D52068" w14:textId="77777777" w:rsidTr="00D11519">
        <w:tc>
          <w:tcPr>
            <w:tcW w:w="1435" w:type="dxa"/>
            <w:vMerge/>
          </w:tcPr>
          <w:p w14:paraId="083580A5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30" w:type="dxa"/>
          </w:tcPr>
          <w:p w14:paraId="0794EA80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B cell Presence Low</w:t>
            </w:r>
          </w:p>
        </w:tc>
        <w:tc>
          <w:tcPr>
            <w:tcW w:w="1077" w:type="dxa"/>
          </w:tcPr>
          <w:p w14:paraId="76F4D895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11</w:t>
            </w:r>
          </w:p>
        </w:tc>
        <w:tc>
          <w:tcPr>
            <w:tcW w:w="739" w:type="dxa"/>
          </w:tcPr>
          <w:p w14:paraId="2A25D327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39</w:t>
            </w:r>
          </w:p>
        </w:tc>
        <w:tc>
          <w:tcPr>
            <w:tcW w:w="1869" w:type="dxa"/>
          </w:tcPr>
          <w:p w14:paraId="08223EF0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15</w:t>
            </w:r>
            <w:r>
              <w:rPr>
                <w:rFonts w:ascii="Arial" w:hAnsi="Arial" w:cs="Arial"/>
                <w:bCs/>
                <w:sz w:val="20"/>
                <w:szCs w:val="20"/>
              </w:rPr>
              <w:t>59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(1</w:t>
            </w:r>
            <w:r>
              <w:rPr>
                <w:rFonts w:ascii="Arial" w:hAnsi="Arial" w:cs="Arial"/>
                <w:bCs/>
                <w:sz w:val="20"/>
                <w:szCs w:val="20"/>
              </w:rPr>
              <w:t>157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1698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  <w:tr w:rsidR="00D13700" w14:paraId="67EA0754" w14:textId="77777777" w:rsidTr="00D11519">
        <w:tc>
          <w:tcPr>
            <w:tcW w:w="1435" w:type="dxa"/>
            <w:vMerge w:val="restart"/>
          </w:tcPr>
          <w:p w14:paraId="1F48F77F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Disease-free Survival</w:t>
            </w:r>
          </w:p>
        </w:tc>
        <w:tc>
          <w:tcPr>
            <w:tcW w:w="4230" w:type="dxa"/>
          </w:tcPr>
          <w:p w14:paraId="4D4B8213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B cell Presence High</w:t>
            </w:r>
          </w:p>
        </w:tc>
        <w:tc>
          <w:tcPr>
            <w:tcW w:w="1077" w:type="dxa"/>
          </w:tcPr>
          <w:p w14:paraId="64CA02EB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6</w:t>
            </w:r>
          </w:p>
        </w:tc>
        <w:tc>
          <w:tcPr>
            <w:tcW w:w="739" w:type="dxa"/>
          </w:tcPr>
          <w:p w14:paraId="34DEE06A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46</w:t>
            </w:r>
          </w:p>
        </w:tc>
        <w:tc>
          <w:tcPr>
            <w:tcW w:w="1869" w:type="dxa"/>
          </w:tcPr>
          <w:p w14:paraId="655423B0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6</w:t>
            </w:r>
            <w:r>
              <w:rPr>
                <w:rFonts w:ascii="Arial" w:hAnsi="Arial" w:cs="Arial"/>
                <w:bCs/>
                <w:sz w:val="20"/>
                <w:szCs w:val="20"/>
              </w:rPr>
              <w:t>86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(6</w:t>
            </w:r>
            <w:r>
              <w:rPr>
                <w:rFonts w:ascii="Arial" w:hAnsi="Arial" w:cs="Arial"/>
                <w:bCs/>
                <w:sz w:val="20"/>
                <w:szCs w:val="20"/>
              </w:rPr>
              <w:t>04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-884)</w:t>
            </w:r>
          </w:p>
        </w:tc>
      </w:tr>
      <w:tr w:rsidR="00D13700" w14:paraId="48162A2C" w14:textId="77777777" w:rsidTr="00D11519">
        <w:tc>
          <w:tcPr>
            <w:tcW w:w="1435" w:type="dxa"/>
            <w:vMerge/>
          </w:tcPr>
          <w:p w14:paraId="18280D0A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30" w:type="dxa"/>
          </w:tcPr>
          <w:p w14:paraId="53890535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B cell Presence Low</w:t>
            </w:r>
          </w:p>
        </w:tc>
        <w:tc>
          <w:tcPr>
            <w:tcW w:w="1077" w:type="dxa"/>
          </w:tcPr>
          <w:p w14:paraId="4A99B485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7</w:t>
            </w:r>
          </w:p>
        </w:tc>
        <w:tc>
          <w:tcPr>
            <w:tcW w:w="739" w:type="dxa"/>
          </w:tcPr>
          <w:p w14:paraId="05AF2C3C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3</w:t>
            </w:r>
          </w:p>
        </w:tc>
        <w:tc>
          <w:tcPr>
            <w:tcW w:w="1869" w:type="dxa"/>
          </w:tcPr>
          <w:p w14:paraId="2C40AC13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6</w:t>
            </w:r>
            <w:r>
              <w:rPr>
                <w:rFonts w:ascii="Arial" w:hAnsi="Arial" w:cs="Arial"/>
                <w:bCs/>
                <w:sz w:val="20"/>
                <w:szCs w:val="20"/>
              </w:rPr>
              <w:t>64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(5</w:t>
            </w:r>
            <w:r>
              <w:rPr>
                <w:rFonts w:ascii="Arial" w:hAnsi="Arial" w:cs="Arial"/>
                <w:bCs/>
                <w:sz w:val="20"/>
                <w:szCs w:val="20"/>
              </w:rPr>
              <w:t>69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-864)</w:t>
            </w:r>
          </w:p>
        </w:tc>
      </w:tr>
      <w:tr w:rsidR="00D13700" w14:paraId="18BC2F62" w14:textId="77777777" w:rsidTr="00D11519">
        <w:tc>
          <w:tcPr>
            <w:tcW w:w="1435" w:type="dxa"/>
            <w:vMerge w:val="restart"/>
          </w:tcPr>
          <w:p w14:paraId="155CA896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Overall Survival</w:t>
            </w:r>
          </w:p>
        </w:tc>
        <w:tc>
          <w:tcPr>
            <w:tcW w:w="4230" w:type="dxa"/>
          </w:tcPr>
          <w:p w14:paraId="1EBC4ABA" w14:textId="0C0F0DB5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B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C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ell –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acrophage Interaction High</w:t>
            </w:r>
          </w:p>
        </w:tc>
        <w:tc>
          <w:tcPr>
            <w:tcW w:w="1077" w:type="dxa"/>
          </w:tcPr>
          <w:p w14:paraId="388B78F1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24</w:t>
            </w:r>
          </w:p>
        </w:tc>
        <w:tc>
          <w:tcPr>
            <w:tcW w:w="739" w:type="dxa"/>
          </w:tcPr>
          <w:p w14:paraId="59AB984E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27</w:t>
            </w:r>
          </w:p>
        </w:tc>
        <w:tc>
          <w:tcPr>
            <w:tcW w:w="1869" w:type="dxa"/>
          </w:tcPr>
          <w:p w14:paraId="26FED19D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2301 (1</w:t>
            </w:r>
            <w:r>
              <w:rPr>
                <w:rFonts w:ascii="Arial" w:hAnsi="Arial" w:cs="Arial"/>
                <w:bCs/>
                <w:sz w:val="20"/>
                <w:szCs w:val="20"/>
              </w:rPr>
              <w:t>884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2738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  <w:tr w:rsidR="00D13700" w14:paraId="4B258E26" w14:textId="77777777" w:rsidTr="00D11519">
        <w:tc>
          <w:tcPr>
            <w:tcW w:w="1435" w:type="dxa"/>
            <w:vMerge/>
          </w:tcPr>
          <w:p w14:paraId="067270B0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30" w:type="dxa"/>
          </w:tcPr>
          <w:p w14:paraId="6F59B83F" w14:textId="662C200A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B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C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ell –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acrophage Interaction Low</w:t>
            </w:r>
          </w:p>
        </w:tc>
        <w:tc>
          <w:tcPr>
            <w:tcW w:w="1077" w:type="dxa"/>
          </w:tcPr>
          <w:p w14:paraId="5FFE3E73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11</w:t>
            </w:r>
          </w:p>
        </w:tc>
        <w:tc>
          <w:tcPr>
            <w:tcW w:w="739" w:type="dxa"/>
          </w:tcPr>
          <w:p w14:paraId="37AE9B78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4</w:t>
            </w:r>
            <w:r>
              <w:rPr>
                <w:rFonts w:ascii="Arial" w:hAnsi="Arial" w:cs="Arial"/>
                <w:bCs/>
                <w:sz w:val="20"/>
                <w:szCs w:val="20"/>
              </w:rPr>
              <w:t>0</w:t>
            </w:r>
          </w:p>
        </w:tc>
        <w:tc>
          <w:tcPr>
            <w:tcW w:w="1869" w:type="dxa"/>
          </w:tcPr>
          <w:p w14:paraId="408F0E54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15</w:t>
            </w:r>
            <w:r>
              <w:rPr>
                <w:rFonts w:ascii="Arial" w:hAnsi="Arial" w:cs="Arial"/>
                <w:bCs/>
                <w:sz w:val="20"/>
                <w:szCs w:val="20"/>
              </w:rPr>
              <w:t>59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(1</w:t>
            </w:r>
            <w:r>
              <w:rPr>
                <w:rFonts w:ascii="Arial" w:hAnsi="Arial" w:cs="Arial"/>
                <w:bCs/>
                <w:sz w:val="20"/>
                <w:szCs w:val="20"/>
              </w:rPr>
              <w:t>075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1698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  <w:tr w:rsidR="00D13700" w14:paraId="54A87766" w14:textId="77777777" w:rsidTr="00D11519">
        <w:tc>
          <w:tcPr>
            <w:tcW w:w="1435" w:type="dxa"/>
            <w:vMerge w:val="restart"/>
          </w:tcPr>
          <w:p w14:paraId="7ACB1547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Disease-free Survival</w:t>
            </w:r>
          </w:p>
        </w:tc>
        <w:tc>
          <w:tcPr>
            <w:tcW w:w="4230" w:type="dxa"/>
          </w:tcPr>
          <w:p w14:paraId="5BFC3DF3" w14:textId="40683F3F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B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C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ell –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acrophage Interaction High</w:t>
            </w:r>
          </w:p>
        </w:tc>
        <w:tc>
          <w:tcPr>
            <w:tcW w:w="1077" w:type="dxa"/>
          </w:tcPr>
          <w:p w14:paraId="76E18889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7</w:t>
            </w:r>
          </w:p>
        </w:tc>
        <w:tc>
          <w:tcPr>
            <w:tcW w:w="739" w:type="dxa"/>
          </w:tcPr>
          <w:p w14:paraId="453FFA3D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44</w:t>
            </w:r>
          </w:p>
        </w:tc>
        <w:tc>
          <w:tcPr>
            <w:tcW w:w="1869" w:type="dxa"/>
          </w:tcPr>
          <w:p w14:paraId="426FC369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692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(6</w:t>
            </w:r>
            <w:r>
              <w:rPr>
                <w:rFonts w:ascii="Arial" w:hAnsi="Arial" w:cs="Arial"/>
                <w:bCs/>
                <w:sz w:val="20"/>
                <w:szCs w:val="20"/>
              </w:rPr>
              <w:t>04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-</w:t>
            </w:r>
            <w:r>
              <w:rPr>
                <w:rFonts w:ascii="Arial" w:hAnsi="Arial" w:cs="Arial"/>
                <w:bCs/>
                <w:sz w:val="20"/>
                <w:szCs w:val="20"/>
              </w:rPr>
              <w:t>943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  <w:tr w:rsidR="00D13700" w14:paraId="0C02CDCB" w14:textId="77777777" w:rsidTr="00D11519">
        <w:tc>
          <w:tcPr>
            <w:tcW w:w="1435" w:type="dxa"/>
            <w:vMerge/>
          </w:tcPr>
          <w:p w14:paraId="5DF95F3E" w14:textId="77777777" w:rsidR="00D13700" w:rsidRDefault="00D13700" w:rsidP="00D11519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30" w:type="dxa"/>
          </w:tcPr>
          <w:p w14:paraId="42C7A989" w14:textId="4860E3D9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B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C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ell – </w:t>
            </w:r>
            <w:r w:rsidR="00E91BEB"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acrophage Interaction Low</w:t>
            </w:r>
          </w:p>
        </w:tc>
        <w:tc>
          <w:tcPr>
            <w:tcW w:w="1077" w:type="dxa"/>
          </w:tcPr>
          <w:p w14:paraId="00BFC8B6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6</w:t>
            </w:r>
          </w:p>
        </w:tc>
        <w:tc>
          <w:tcPr>
            <w:tcW w:w="739" w:type="dxa"/>
          </w:tcPr>
          <w:p w14:paraId="58839CB9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45</w:t>
            </w:r>
          </w:p>
        </w:tc>
        <w:tc>
          <w:tcPr>
            <w:tcW w:w="1869" w:type="dxa"/>
          </w:tcPr>
          <w:p w14:paraId="4C203E4C" w14:textId="77777777" w:rsidR="00D13700" w:rsidRPr="00A8056C" w:rsidRDefault="00D13700" w:rsidP="00D11519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A8056C">
              <w:rPr>
                <w:rFonts w:ascii="Arial" w:hAnsi="Arial" w:cs="Arial"/>
                <w:bCs/>
                <w:sz w:val="20"/>
                <w:szCs w:val="20"/>
              </w:rPr>
              <w:t>6</w:t>
            </w:r>
            <w:r>
              <w:rPr>
                <w:rFonts w:ascii="Arial" w:hAnsi="Arial" w:cs="Arial"/>
                <w:bCs/>
                <w:sz w:val="20"/>
                <w:szCs w:val="20"/>
              </w:rPr>
              <w:t>61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 xml:space="preserve"> (510-</w:t>
            </w:r>
            <w:r>
              <w:rPr>
                <w:rFonts w:ascii="Arial" w:hAnsi="Arial" w:cs="Arial"/>
                <w:bCs/>
                <w:sz w:val="20"/>
                <w:szCs w:val="20"/>
              </w:rPr>
              <w:t>853</w:t>
            </w:r>
            <w:r w:rsidRPr="00A8056C">
              <w:rPr>
                <w:rFonts w:ascii="Arial" w:hAnsi="Arial" w:cs="Arial"/>
                <w:bCs/>
                <w:sz w:val="20"/>
                <w:szCs w:val="20"/>
              </w:rPr>
              <w:t>)</w:t>
            </w:r>
          </w:p>
        </w:tc>
      </w:tr>
    </w:tbl>
    <w:p w14:paraId="02804A16" w14:textId="58041935" w:rsidR="005977AE" w:rsidRPr="00B00A92" w:rsidRDefault="005977AE" w:rsidP="005977AE">
      <w:pPr>
        <w:pStyle w:val="NormalWeb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Supplementary Table 1: </w:t>
      </w:r>
      <w:r>
        <w:rPr>
          <w:rFonts w:ascii="Arial" w:hAnsi="Arial" w:cs="Arial"/>
          <w:sz w:val="16"/>
          <w:szCs w:val="16"/>
        </w:rPr>
        <w:t xml:space="preserve">Median survival times (in days) for overall survival and disease-free survival outcomes, split by high and low B cell presence and high and low B </w:t>
      </w:r>
      <w:r w:rsidR="00C33B37">
        <w:rPr>
          <w:rFonts w:ascii="Arial" w:hAnsi="Arial" w:cs="Arial"/>
          <w:sz w:val="16"/>
          <w:szCs w:val="16"/>
        </w:rPr>
        <w:t>c</w:t>
      </w:r>
      <w:r>
        <w:rPr>
          <w:rFonts w:ascii="Arial" w:hAnsi="Arial" w:cs="Arial"/>
          <w:sz w:val="16"/>
          <w:szCs w:val="16"/>
        </w:rPr>
        <w:t>ell-</w:t>
      </w:r>
      <w:r w:rsidR="00C33B37">
        <w:rPr>
          <w:rFonts w:ascii="Arial" w:hAnsi="Arial" w:cs="Arial"/>
          <w:sz w:val="16"/>
          <w:szCs w:val="16"/>
        </w:rPr>
        <w:t>m</w:t>
      </w:r>
      <w:r>
        <w:rPr>
          <w:rFonts w:ascii="Arial" w:hAnsi="Arial" w:cs="Arial"/>
          <w:sz w:val="16"/>
          <w:szCs w:val="16"/>
        </w:rPr>
        <w:t>acrophage interaction.</w:t>
      </w:r>
    </w:p>
    <w:p w14:paraId="27C9C466" w14:textId="698FE995" w:rsidR="005977AE" w:rsidRDefault="005977AE" w:rsidP="005977AE">
      <w:pPr>
        <w:pStyle w:val="Newparagraph"/>
        <w:ind w:firstLine="0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01E23B68" w14:textId="77777777" w:rsidR="003956B9" w:rsidRDefault="003956B9" w:rsidP="005977AE">
      <w:pPr>
        <w:pStyle w:val="Newparagraph"/>
        <w:ind w:firstLine="0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1CCAC17A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5ADE4A73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1AC412C2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61C0BF53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46BEADD6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09ED97FE" w14:textId="77777777" w:rsidR="00D13700" w:rsidRDefault="00D13700" w:rsidP="00D13700">
      <w:pPr>
        <w:rPr>
          <w:rFonts w:ascii="Arial" w:hAnsi="Arial" w:cs="Arial"/>
          <w:b/>
          <w:sz w:val="20"/>
          <w:szCs w:val="20"/>
        </w:rPr>
      </w:pPr>
    </w:p>
    <w:p w14:paraId="069412C5" w14:textId="77777777" w:rsidR="003D2972" w:rsidRDefault="003D2972" w:rsidP="00D13700">
      <w:pPr>
        <w:rPr>
          <w:rFonts w:ascii="Arial" w:hAnsi="Arial" w:cs="Arial"/>
          <w:b/>
          <w:sz w:val="20"/>
          <w:szCs w:val="20"/>
        </w:rPr>
      </w:pPr>
    </w:p>
    <w:p w14:paraId="0DCD3D82" w14:textId="13678CDF" w:rsidR="00D13700" w:rsidRPr="003956B9" w:rsidRDefault="00D13700" w:rsidP="00D1370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Supplementary Table 2:</w:t>
      </w:r>
    </w:p>
    <w:p w14:paraId="2C908B95" w14:textId="77777777" w:rsidR="003956B9" w:rsidRDefault="003956B9" w:rsidP="005977AE">
      <w:pPr>
        <w:pStyle w:val="Newparagraph"/>
        <w:ind w:firstLine="0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tbl>
      <w:tblPr>
        <w:tblW w:w="0" w:type="dxa"/>
        <w:tblBorders>
          <w:top w:val="single" w:sz="12" w:space="0" w:color="A8A8A8"/>
          <w:bottom w:val="single" w:sz="12" w:space="0" w:color="A8A8A8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0"/>
        <w:gridCol w:w="817"/>
        <w:gridCol w:w="1243"/>
        <w:gridCol w:w="965"/>
        <w:gridCol w:w="817"/>
        <w:gridCol w:w="1243"/>
        <w:gridCol w:w="965"/>
      </w:tblGrid>
      <w:tr w:rsidR="00D13700" w:rsidRPr="003639B9" w14:paraId="03677DB5" w14:textId="77777777" w:rsidTr="00D11519">
        <w:trPr>
          <w:tblHeader/>
        </w:trPr>
        <w:tc>
          <w:tcPr>
            <w:tcW w:w="0" w:type="auto"/>
            <w:vMerge w:val="restart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181E86E7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Characteristic</w:t>
            </w:r>
          </w:p>
        </w:tc>
        <w:tc>
          <w:tcPr>
            <w:tcW w:w="0" w:type="auto"/>
            <w:gridSpan w:val="3"/>
            <w:shd w:val="clear" w:color="auto" w:fill="FFFFFF"/>
            <w:tcMar>
              <w:top w:w="0" w:type="dxa"/>
              <w:left w:w="60" w:type="dxa"/>
              <w:bottom w:w="0" w:type="dxa"/>
              <w:right w:w="60" w:type="dxa"/>
            </w:tcMar>
            <w:vAlign w:val="center"/>
            <w:hideMark/>
          </w:tcPr>
          <w:p w14:paraId="662A15A5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20 Micron Threshold</w:t>
            </w:r>
          </w:p>
        </w:tc>
        <w:tc>
          <w:tcPr>
            <w:tcW w:w="0" w:type="auto"/>
            <w:gridSpan w:val="3"/>
            <w:shd w:val="clear" w:color="auto" w:fill="FFFFFF"/>
            <w:tcMar>
              <w:top w:w="0" w:type="dxa"/>
              <w:left w:w="60" w:type="dxa"/>
              <w:bottom w:w="0" w:type="dxa"/>
              <w:right w:w="0" w:type="dxa"/>
            </w:tcMar>
            <w:vAlign w:val="center"/>
            <w:hideMark/>
          </w:tcPr>
          <w:p w14:paraId="778D50F3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30 Micron Threshold</w:t>
            </w:r>
          </w:p>
        </w:tc>
      </w:tr>
      <w:tr w:rsidR="00D13700" w:rsidRPr="003639B9" w14:paraId="08F38703" w14:textId="77777777" w:rsidTr="00D11519">
        <w:trPr>
          <w:tblHeader/>
        </w:trPr>
        <w:tc>
          <w:tcPr>
            <w:tcW w:w="0" w:type="auto"/>
            <w:vMerge/>
            <w:tcBorders>
              <w:left w:val="nil"/>
              <w:right w:val="nil"/>
            </w:tcBorders>
            <w:shd w:val="clear" w:color="auto" w:fill="FFFFFF"/>
            <w:vAlign w:val="center"/>
            <w:hideMark/>
          </w:tcPr>
          <w:p w14:paraId="344E2CF2" w14:textId="77777777" w:rsidR="00D13700" w:rsidRPr="003639B9" w:rsidRDefault="00D13700" w:rsidP="00D11519">
            <w:pPr>
              <w:spacing w:after="0" w:line="240" w:lineRule="auto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361F0F7D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HR</w:t>
            </w: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60A20480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95% CI</w:t>
            </w: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42939763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p-value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33239897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HR</w:t>
            </w: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77A1BAB5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95% CI</w:t>
            </w: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FFFFFF"/>
            <w:tcMar>
              <w:top w:w="75" w:type="dxa"/>
              <w:left w:w="75" w:type="dxa"/>
              <w:bottom w:w="90" w:type="dxa"/>
              <w:right w:w="75" w:type="dxa"/>
            </w:tcMar>
            <w:vAlign w:val="bottom"/>
            <w:hideMark/>
          </w:tcPr>
          <w:p w14:paraId="1284BA80" w14:textId="77777777" w:rsidR="00D13700" w:rsidRPr="003639B9" w:rsidRDefault="00D13700" w:rsidP="00D11519">
            <w:pPr>
              <w:spacing w:after="0" w:line="240" w:lineRule="auto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p-value</w:t>
            </w:r>
          </w:p>
        </w:tc>
      </w:tr>
      <w:tr w:rsidR="00D13700" w:rsidRPr="003639B9" w14:paraId="39D93420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018F2EA6" w14:textId="0D9222CE" w:rsidR="00D13700" w:rsidRPr="003639B9" w:rsidRDefault="001B08DA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1B08DA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 xml:space="preserve">B </w:t>
            </w:r>
            <w:r w:rsidR="00E91BEB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C</w:t>
            </w:r>
            <w:r w:rsidRPr="001B08DA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 xml:space="preserve">ell </w:t>
            </w:r>
            <w:r w:rsidR="00E91BEB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M</w:t>
            </w:r>
            <w:r w:rsidRPr="001B08DA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acrophage Interaction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CFD3E64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0.80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A4F62F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0.66, 0.96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2954F10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0.002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506F9C6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0.86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7A8D60E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0.76, 0.98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328A89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0.004</w:t>
            </w:r>
          </w:p>
        </w:tc>
      </w:tr>
      <w:tr w:rsidR="00D13700" w:rsidRPr="003639B9" w14:paraId="56AAC7A0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CB18617" w14:textId="2305C761" w:rsidR="00D13700" w:rsidRPr="003639B9" w:rsidRDefault="00D13700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Age at Diagnosis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17211B9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1.03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01EB93B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1.01, 1.06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5B4C9C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0.008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3AE8E3F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1.03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A93D961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1.01, 1.06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5075DEB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0.008</w:t>
            </w:r>
          </w:p>
        </w:tc>
      </w:tr>
      <w:tr w:rsidR="00D13700" w:rsidRPr="003639B9" w14:paraId="2CC9356F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0B93B5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Treatment Effect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0D272A64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291FC72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58E6B25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0.44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3B13A17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10E616B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FBC1046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0.44</w:t>
            </w:r>
          </w:p>
        </w:tc>
      </w:tr>
      <w:tr w:rsidR="00D13700" w:rsidRPr="003639B9" w14:paraId="5041569C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E139B4C" w14:textId="549A836A" w:rsidR="00D13700" w:rsidRPr="003639B9" w:rsidRDefault="00364A8B" w:rsidP="00364A8B">
            <w:pPr>
              <w:spacing w:before="150" w:after="150" w:line="240" w:lineRule="auto"/>
              <w:ind w:right="150"/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color w:val="333333"/>
                <w:sz w:val="18"/>
                <w:szCs w:val="18"/>
              </w:rPr>
              <w:t>No Treatment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1398063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5FF1E45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073921C6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5D16134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C8ACB2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3A15B89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</w:tr>
      <w:tr w:rsidR="00D13700" w:rsidRPr="003639B9" w14:paraId="2199AA65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5A46F38" w14:textId="3836292A" w:rsidR="00D13700" w:rsidRPr="003639B9" w:rsidRDefault="00364A8B" w:rsidP="00364A8B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color w:val="333333"/>
                <w:sz w:val="18"/>
                <w:szCs w:val="18"/>
              </w:rPr>
              <w:t>Platinum/</w:t>
            </w:r>
            <w:proofErr w:type="spellStart"/>
            <w:r>
              <w:rPr>
                <w:rFonts w:ascii="Arial" w:hAnsi="Arial" w:cs="Arial"/>
                <w:i/>
                <w:iCs/>
                <w:color w:val="333333"/>
                <w:sz w:val="18"/>
                <w:szCs w:val="18"/>
              </w:rPr>
              <w:t>taxane</w:t>
            </w:r>
            <w:proofErr w:type="spellEnd"/>
            <w:r>
              <w:rPr>
                <w:rFonts w:ascii="Arial" w:hAnsi="Arial" w:cs="Arial"/>
                <w:i/>
                <w:iCs/>
                <w:color w:val="333333"/>
                <w:sz w:val="18"/>
                <w:szCs w:val="18"/>
              </w:rPr>
              <w:t xml:space="preserve"> based chemotherapy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04B9B4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0.59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F919870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0.16, 2.13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F91D4C1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89BE8A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0.59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039F25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0.16, 2.13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A13B87F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</w:tr>
      <w:tr w:rsidR="00D13700" w:rsidRPr="003639B9" w14:paraId="6715D492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F2A9865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  <w:t>Debulking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0251AE8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rPr>
                <w:rFonts w:ascii="Segoe UI" w:hAnsi="Segoe UI" w:cs="Segoe UI"/>
                <w:b/>
                <w:bCs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A86034E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239BD0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0.21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C165CE8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0F73189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63414F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0.19</w:t>
            </w:r>
          </w:p>
        </w:tc>
      </w:tr>
      <w:tr w:rsidR="00D13700" w:rsidRPr="003639B9" w14:paraId="4B568C42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B88DAC0" w14:textId="77777777" w:rsidR="00D13700" w:rsidRPr="003639B9" w:rsidRDefault="00D13700" w:rsidP="00D11519">
            <w:pPr>
              <w:spacing w:before="150" w:after="150" w:line="240" w:lineRule="auto"/>
              <w:ind w:left="150" w:right="150" w:firstLine="150"/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  <w:t>Optimal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C3CDF4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64F67DD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F50496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61DA0A8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9A92080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—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850B5A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</w:tr>
      <w:tr w:rsidR="00D13700" w:rsidRPr="003639B9" w14:paraId="1C455BC8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24F94B8" w14:textId="77777777" w:rsidR="00D13700" w:rsidRPr="003639B9" w:rsidRDefault="00D13700" w:rsidP="00D11519">
            <w:pPr>
              <w:spacing w:before="150" w:after="150" w:line="240" w:lineRule="auto"/>
              <w:ind w:left="150" w:right="150" w:firstLine="150"/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  <w:t>Interval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2094164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2.86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481E7E68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0.86, 9.54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4E436E5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521AC43C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2.84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7E711DA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0.85, 9.48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6A4D328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</w:tr>
      <w:tr w:rsidR="00D13700" w:rsidRPr="003639B9" w14:paraId="6DE664F1" w14:textId="77777777" w:rsidTr="00D11519"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2BDECE9D" w14:textId="77777777" w:rsidR="00D13700" w:rsidRPr="003639B9" w:rsidRDefault="00D13700" w:rsidP="00D11519">
            <w:pPr>
              <w:spacing w:before="150" w:after="150" w:line="240" w:lineRule="auto"/>
              <w:ind w:left="150" w:right="150" w:firstLine="150"/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i/>
                <w:iCs/>
                <w:color w:val="333333"/>
                <w:sz w:val="20"/>
                <w:szCs w:val="20"/>
              </w:rPr>
              <w:t>Suboptimal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1DA93767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1.42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7FBF2023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0.76, 2.67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240E7FB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F107F64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1.47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66F41F27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  <w:r w:rsidRPr="003639B9">
              <w:rPr>
                <w:rFonts w:ascii="Segoe UI" w:hAnsi="Segoe UI" w:cs="Segoe UI"/>
                <w:color w:val="333333"/>
                <w:sz w:val="20"/>
                <w:szCs w:val="20"/>
              </w:rPr>
              <w:t>0.79, 2.76</w:t>
            </w:r>
          </w:p>
        </w:tc>
        <w:tc>
          <w:tcPr>
            <w:tcW w:w="0" w:type="auto"/>
            <w:tcBorders>
              <w:top w:val="single" w:sz="6" w:space="0" w:color="D3D3D3"/>
              <w:left w:val="nil"/>
              <w:right w:val="nil"/>
            </w:tcBorders>
            <w:shd w:val="clear" w:color="auto" w:fill="FFFFFF"/>
            <w:tcMar>
              <w:top w:w="120" w:type="dxa"/>
              <w:left w:w="75" w:type="dxa"/>
              <w:bottom w:w="120" w:type="dxa"/>
              <w:right w:w="75" w:type="dxa"/>
            </w:tcMar>
            <w:vAlign w:val="center"/>
            <w:hideMark/>
          </w:tcPr>
          <w:p w14:paraId="3E5C16E0" w14:textId="77777777" w:rsidR="00D13700" w:rsidRPr="003639B9" w:rsidRDefault="00D13700" w:rsidP="00D11519">
            <w:pPr>
              <w:spacing w:before="150" w:after="150" w:line="240" w:lineRule="auto"/>
              <w:ind w:left="150" w:right="150"/>
              <w:jc w:val="center"/>
              <w:rPr>
                <w:rFonts w:ascii="Segoe UI" w:hAnsi="Segoe UI" w:cs="Segoe UI"/>
                <w:color w:val="333333"/>
                <w:sz w:val="20"/>
                <w:szCs w:val="20"/>
              </w:rPr>
            </w:pPr>
          </w:p>
        </w:tc>
      </w:tr>
      <w:tr w:rsidR="00D13700" w:rsidRPr="003639B9" w14:paraId="40C6305D" w14:textId="77777777" w:rsidTr="00D11519">
        <w:tc>
          <w:tcPr>
            <w:tcW w:w="0" w:type="auto"/>
            <w:gridSpan w:val="7"/>
            <w:shd w:val="clear" w:color="auto" w:fill="FFFFFF"/>
            <w:vAlign w:val="center"/>
            <w:hideMark/>
          </w:tcPr>
          <w:p w14:paraId="3ABB5C06" w14:textId="77777777" w:rsidR="00D13700" w:rsidRPr="003639B9" w:rsidRDefault="00D13700" w:rsidP="00D11519">
            <w:pPr>
              <w:spacing w:after="0" w:line="240" w:lineRule="auto"/>
              <w:rPr>
                <w:rFonts w:ascii="Segoe UI" w:hAnsi="Segoe UI" w:cs="Segoe UI"/>
                <w:color w:val="333333"/>
                <w:sz w:val="22"/>
                <w:szCs w:val="22"/>
              </w:rPr>
            </w:pPr>
            <w:r w:rsidRPr="003639B9">
              <w:rPr>
                <w:rFonts w:ascii="Segoe UI" w:hAnsi="Segoe UI" w:cs="Segoe UI"/>
                <w:i/>
                <w:iCs/>
                <w:color w:val="333333"/>
                <w:sz w:val="14"/>
                <w:szCs w:val="14"/>
                <w:vertAlign w:val="superscript"/>
              </w:rPr>
              <w:t>1 </w:t>
            </w:r>
            <w:r w:rsidRPr="003639B9">
              <w:rPr>
                <w:rFonts w:ascii="Segoe UI" w:hAnsi="Segoe UI" w:cs="Segoe UI"/>
                <w:color w:val="333333"/>
                <w:sz w:val="22"/>
                <w:szCs w:val="22"/>
              </w:rPr>
              <w:t>HR = Hazard Ratio, CI = Confidence Interval </w:t>
            </w:r>
          </w:p>
        </w:tc>
      </w:tr>
    </w:tbl>
    <w:p w14:paraId="39650D55" w14:textId="610CC9BB" w:rsidR="00D13700" w:rsidRPr="00B00A92" w:rsidRDefault="00D13700" w:rsidP="00D13700">
      <w:pPr>
        <w:pStyle w:val="NormalWeb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 xml:space="preserve">Supplementary Table 2: </w:t>
      </w:r>
      <w:r w:rsidR="001B08DA" w:rsidRPr="001B08DA">
        <w:rPr>
          <w:rFonts w:ascii="Arial" w:hAnsi="Arial" w:cs="Arial"/>
          <w:sz w:val="16"/>
          <w:szCs w:val="16"/>
        </w:rPr>
        <w:t xml:space="preserve">Results from the </w:t>
      </w:r>
      <w:r w:rsidR="001B08DA">
        <w:rPr>
          <w:rFonts w:ascii="Arial" w:hAnsi="Arial" w:cs="Arial"/>
          <w:sz w:val="16"/>
          <w:szCs w:val="16"/>
        </w:rPr>
        <w:t>C</w:t>
      </w:r>
      <w:r w:rsidR="001B08DA" w:rsidRPr="001B08DA">
        <w:rPr>
          <w:rFonts w:ascii="Arial" w:hAnsi="Arial" w:cs="Arial"/>
          <w:sz w:val="16"/>
          <w:szCs w:val="16"/>
        </w:rPr>
        <w:t xml:space="preserve">ox </w:t>
      </w:r>
      <w:r w:rsidR="001B08DA">
        <w:rPr>
          <w:rFonts w:ascii="Arial" w:hAnsi="Arial" w:cs="Arial"/>
          <w:sz w:val="16"/>
          <w:szCs w:val="16"/>
        </w:rPr>
        <w:t>P</w:t>
      </w:r>
      <w:r w:rsidR="001B08DA" w:rsidRPr="001B08DA">
        <w:rPr>
          <w:rFonts w:ascii="Arial" w:hAnsi="Arial" w:cs="Arial"/>
          <w:sz w:val="16"/>
          <w:szCs w:val="16"/>
        </w:rPr>
        <w:t xml:space="preserve">roportional </w:t>
      </w:r>
      <w:r w:rsidR="001B08DA">
        <w:rPr>
          <w:rFonts w:ascii="Arial" w:hAnsi="Arial" w:cs="Arial"/>
          <w:sz w:val="16"/>
          <w:szCs w:val="16"/>
        </w:rPr>
        <w:t>H</w:t>
      </w:r>
      <w:r w:rsidR="001B08DA" w:rsidRPr="001B08DA">
        <w:rPr>
          <w:rFonts w:ascii="Arial" w:hAnsi="Arial" w:cs="Arial"/>
          <w:sz w:val="16"/>
          <w:szCs w:val="16"/>
        </w:rPr>
        <w:t>azards model</w:t>
      </w:r>
      <w:r w:rsidR="00E94FB9">
        <w:rPr>
          <w:rFonts w:ascii="Arial" w:hAnsi="Arial" w:cs="Arial"/>
          <w:sz w:val="16"/>
          <w:szCs w:val="16"/>
        </w:rPr>
        <w:t>s for two different distance thresholds for B cell and macrophage interaction (20 and 30 microns).</w:t>
      </w:r>
      <w:r w:rsidR="001B08DA" w:rsidRPr="001B08DA">
        <w:rPr>
          <w:rFonts w:ascii="Arial" w:hAnsi="Arial" w:cs="Arial"/>
          <w:sz w:val="16"/>
          <w:szCs w:val="16"/>
        </w:rPr>
        <w:t xml:space="preserve"> </w:t>
      </w:r>
      <w:r w:rsidR="00E94FB9">
        <w:rPr>
          <w:rFonts w:ascii="Arial" w:hAnsi="Arial" w:cs="Arial"/>
          <w:sz w:val="16"/>
          <w:szCs w:val="16"/>
        </w:rPr>
        <w:t>C</w:t>
      </w:r>
      <w:r w:rsidR="001B08DA" w:rsidRPr="001B08DA">
        <w:rPr>
          <w:rFonts w:ascii="Arial" w:hAnsi="Arial" w:cs="Arial"/>
          <w:sz w:val="16"/>
          <w:szCs w:val="16"/>
        </w:rPr>
        <w:t xml:space="preserve">oefficients have been exponentiated and interpreted as hazard ratios. The ‘B </w:t>
      </w:r>
      <w:r w:rsidR="00E91BEB">
        <w:rPr>
          <w:rFonts w:ascii="Arial" w:hAnsi="Arial" w:cs="Arial"/>
          <w:sz w:val="16"/>
          <w:szCs w:val="16"/>
        </w:rPr>
        <w:t>C</w:t>
      </w:r>
      <w:r w:rsidR="001B08DA" w:rsidRPr="001B08DA">
        <w:rPr>
          <w:rFonts w:ascii="Arial" w:hAnsi="Arial" w:cs="Arial"/>
          <w:sz w:val="16"/>
          <w:szCs w:val="16"/>
        </w:rPr>
        <w:t xml:space="preserve">ell </w:t>
      </w:r>
      <w:r w:rsidR="00E91BEB">
        <w:rPr>
          <w:rFonts w:ascii="Arial" w:hAnsi="Arial" w:cs="Arial"/>
          <w:sz w:val="16"/>
          <w:szCs w:val="16"/>
        </w:rPr>
        <w:t>M</w:t>
      </w:r>
      <w:r w:rsidR="001B08DA" w:rsidRPr="001B08DA">
        <w:rPr>
          <w:rFonts w:ascii="Arial" w:hAnsi="Arial" w:cs="Arial"/>
          <w:sz w:val="16"/>
          <w:szCs w:val="16"/>
        </w:rPr>
        <w:t>acrophage Interaction’ variable and age were statistically significant (p &lt;0.05)</w:t>
      </w:r>
      <w:r w:rsidR="00E94FB9">
        <w:rPr>
          <w:rFonts w:ascii="Arial" w:hAnsi="Arial" w:cs="Arial"/>
          <w:sz w:val="16"/>
          <w:szCs w:val="16"/>
        </w:rPr>
        <w:t xml:space="preserve"> in both models.</w:t>
      </w:r>
    </w:p>
    <w:p w14:paraId="6A245EDB" w14:textId="77777777" w:rsidR="003956B9" w:rsidRDefault="003956B9" w:rsidP="005977AE">
      <w:pPr>
        <w:pStyle w:val="Newparagraph"/>
        <w:ind w:firstLine="0"/>
        <w:rPr>
          <w:rFonts w:ascii="Arial" w:hAnsi="Arial" w:cs="Arial"/>
          <w:color w:val="000000" w:themeColor="text1"/>
          <w:sz w:val="20"/>
          <w:szCs w:val="20"/>
          <w:lang w:val="en-US"/>
        </w:rPr>
      </w:pPr>
    </w:p>
    <w:p w14:paraId="398FBB35" w14:textId="7E93931A" w:rsidR="004C6B6F" w:rsidRDefault="004C6B6F">
      <w:pPr>
        <w:rPr>
          <w:rFonts w:ascii="Arial" w:hAnsi="Arial" w:cs="Arial"/>
          <w:b/>
          <w:sz w:val="20"/>
          <w:szCs w:val="20"/>
        </w:rPr>
      </w:pPr>
    </w:p>
    <w:p w14:paraId="73858B6A" w14:textId="77777777" w:rsidR="00930680" w:rsidRDefault="00930680">
      <w:pPr>
        <w:rPr>
          <w:rFonts w:ascii="Arial" w:hAnsi="Arial" w:cs="Arial"/>
          <w:b/>
          <w:sz w:val="20"/>
          <w:szCs w:val="20"/>
        </w:rPr>
      </w:pPr>
    </w:p>
    <w:p w14:paraId="6F6023CB" w14:textId="77390848" w:rsidR="00930680" w:rsidRDefault="0093068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Supplementary Figure 3</w:t>
      </w:r>
    </w:p>
    <w:p w14:paraId="3231E06F" w14:textId="7E412C9B" w:rsidR="00FB78FA" w:rsidRDefault="00FB78FA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E528290" wp14:editId="0638A65B">
            <wp:extent cx="5943600" cy="4605020"/>
            <wp:effectExtent l="0" t="0" r="0" b="508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3AC9" w14:textId="4EC14E0C" w:rsidR="004023BC" w:rsidRPr="004023BC" w:rsidRDefault="004023BC" w:rsidP="004023BC">
      <w:pPr>
        <w:spacing w:line="240" w:lineRule="auto"/>
        <w:rPr>
          <w:rFonts w:ascii="Arial" w:hAnsi="Arial" w:cs="Arial"/>
          <w:sz w:val="16"/>
          <w:szCs w:val="16"/>
        </w:rPr>
      </w:pPr>
      <w:r w:rsidRPr="004023BC">
        <w:rPr>
          <w:rFonts w:ascii="Arial" w:hAnsi="Arial" w:cs="Arial"/>
          <w:b/>
          <w:sz w:val="16"/>
          <w:szCs w:val="16"/>
        </w:rPr>
        <w:t>Figure 3</w:t>
      </w:r>
      <w:r>
        <w:rPr>
          <w:rFonts w:ascii="Arial" w:hAnsi="Arial" w:cs="Arial"/>
          <w:b/>
          <w:sz w:val="16"/>
          <w:szCs w:val="16"/>
        </w:rPr>
        <w:t xml:space="preserve">: </w:t>
      </w:r>
      <w:r w:rsidRPr="00010278">
        <w:rPr>
          <w:rFonts w:ascii="Arial" w:hAnsi="Arial" w:cs="Arial"/>
          <w:sz w:val="16"/>
          <w:szCs w:val="16"/>
        </w:rPr>
        <w:t xml:space="preserve">Kaplan-Meier curves for </w:t>
      </w:r>
      <w:r>
        <w:rPr>
          <w:rFonts w:ascii="Arial" w:hAnsi="Arial" w:cs="Arial"/>
          <w:sz w:val="16"/>
          <w:szCs w:val="16"/>
        </w:rPr>
        <w:t xml:space="preserve">CD8 T cell infiltration </w:t>
      </w:r>
      <w:r w:rsidRPr="00010278">
        <w:rPr>
          <w:rFonts w:ascii="Arial" w:hAnsi="Arial" w:cs="Arial"/>
          <w:sz w:val="16"/>
          <w:szCs w:val="16"/>
        </w:rPr>
        <w:t>in</w:t>
      </w:r>
      <w:r>
        <w:rPr>
          <w:rFonts w:ascii="Arial" w:hAnsi="Arial" w:cs="Arial"/>
          <w:sz w:val="16"/>
          <w:szCs w:val="16"/>
        </w:rPr>
        <w:t>to</w:t>
      </w:r>
      <w:r w:rsidRPr="00010278">
        <w:rPr>
          <w:rFonts w:ascii="Arial" w:hAnsi="Arial" w:cs="Arial"/>
          <w:sz w:val="16"/>
          <w:szCs w:val="16"/>
        </w:rPr>
        <w:t xml:space="preserve"> tumor regions.</w:t>
      </w:r>
      <w:r>
        <w:rPr>
          <w:rFonts w:ascii="Arial" w:hAnsi="Arial" w:cs="Arial"/>
          <w:sz w:val="16"/>
          <w:szCs w:val="16"/>
        </w:rPr>
        <w:t xml:space="preserve"> </w:t>
      </w:r>
      <w:r>
        <w:rPr>
          <w:rFonts w:ascii="Arial" w:hAnsi="Arial" w:cs="Arial"/>
          <w:b/>
          <w:bCs/>
          <w:sz w:val="16"/>
          <w:szCs w:val="16"/>
        </w:rPr>
        <w:t xml:space="preserve">A, </w:t>
      </w:r>
      <w:r>
        <w:rPr>
          <w:rFonts w:ascii="Arial" w:hAnsi="Arial" w:cs="Arial"/>
          <w:sz w:val="16"/>
          <w:szCs w:val="16"/>
        </w:rPr>
        <w:t xml:space="preserve">chemonaïve tumors with a high percentage of CD8 T cell infiltration into tumor regions did not differ significantly in survival probability from the low infiltration group (p=0.14).  </w:t>
      </w:r>
      <w:r>
        <w:rPr>
          <w:rFonts w:ascii="Arial" w:hAnsi="Arial" w:cs="Arial"/>
          <w:b/>
          <w:bCs/>
          <w:sz w:val="16"/>
          <w:szCs w:val="16"/>
        </w:rPr>
        <w:t xml:space="preserve">B, </w:t>
      </w:r>
      <w:proofErr w:type="gramStart"/>
      <w:r>
        <w:rPr>
          <w:rFonts w:ascii="Arial" w:hAnsi="Arial" w:cs="Arial"/>
          <w:sz w:val="16"/>
          <w:szCs w:val="16"/>
        </w:rPr>
        <w:t>The</w:t>
      </w:r>
      <w:proofErr w:type="gramEnd"/>
      <w:r>
        <w:rPr>
          <w:rFonts w:ascii="Arial" w:hAnsi="Arial" w:cs="Arial"/>
          <w:sz w:val="16"/>
          <w:szCs w:val="16"/>
        </w:rPr>
        <w:t xml:space="preserve"> combined chemonaïve and post-NACT tumors show the same direction as the chemonaïve only tumors but the high and low infiltration group still do not differ significantly (p=0.26)  </w:t>
      </w:r>
    </w:p>
    <w:p w14:paraId="311604CB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2AC15EE9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0709FCE6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63FFD063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26195466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67DC4D92" w14:textId="77777777" w:rsidR="00FB78FA" w:rsidRDefault="00FB78FA">
      <w:pPr>
        <w:rPr>
          <w:rFonts w:ascii="Arial" w:hAnsi="Arial" w:cs="Arial"/>
          <w:b/>
          <w:sz w:val="20"/>
          <w:szCs w:val="20"/>
        </w:rPr>
      </w:pPr>
    </w:p>
    <w:p w14:paraId="482D9132" w14:textId="34C79643" w:rsidR="00930680" w:rsidRDefault="0093068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Supplementary Figure 4</w:t>
      </w:r>
    </w:p>
    <w:p w14:paraId="5BE0D467" w14:textId="00F24F8D" w:rsidR="00930680" w:rsidRDefault="00930680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6AE297F5" wp14:editId="7094420C">
            <wp:extent cx="5943600" cy="6073775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83F4" w14:textId="105F49D1" w:rsidR="00A46D72" w:rsidRPr="003D2972" w:rsidRDefault="004023BC" w:rsidP="003D2972">
      <w:pPr>
        <w:spacing w:line="240" w:lineRule="auto"/>
        <w:rPr>
          <w:rFonts w:ascii="Arial" w:hAnsi="Arial" w:cs="Arial"/>
          <w:sz w:val="20"/>
          <w:szCs w:val="20"/>
        </w:rPr>
      </w:pPr>
      <w:r w:rsidRPr="00010278">
        <w:rPr>
          <w:rFonts w:ascii="Arial" w:hAnsi="Arial" w:cs="Arial"/>
          <w:b/>
          <w:bCs/>
          <w:sz w:val="16"/>
          <w:szCs w:val="16"/>
        </w:rPr>
        <w:t xml:space="preserve">Figure 3. </w:t>
      </w:r>
      <w:r w:rsidRPr="00010278">
        <w:rPr>
          <w:rFonts w:ascii="Arial" w:hAnsi="Arial" w:cs="Arial"/>
          <w:sz w:val="16"/>
          <w:szCs w:val="16"/>
        </w:rPr>
        <w:t xml:space="preserve">Kaplan-Meier curves for different combinations of cell distance interactions in tumor regions. </w:t>
      </w:r>
      <w:r w:rsidRPr="00010278">
        <w:rPr>
          <w:rFonts w:ascii="Arial" w:hAnsi="Arial" w:cs="Arial"/>
          <w:b/>
          <w:bCs/>
          <w:sz w:val="16"/>
          <w:szCs w:val="16"/>
        </w:rPr>
        <w:t>A</w:t>
      </w:r>
      <w:r w:rsidRPr="00010278">
        <w:rPr>
          <w:rFonts w:ascii="Arial" w:hAnsi="Arial" w:cs="Arial"/>
          <w:sz w:val="16"/>
          <w:szCs w:val="16"/>
        </w:rPr>
        <w:t xml:space="preserve">, </w:t>
      </w:r>
      <w:r w:rsidRPr="008A64A1">
        <w:rPr>
          <w:rFonts w:ascii="Arial" w:hAnsi="Arial" w:cs="Arial"/>
          <w:sz w:val="16"/>
          <w:szCs w:val="16"/>
        </w:rPr>
        <w:t>Chemonaïve</w:t>
      </w:r>
      <w:r>
        <w:rPr>
          <w:rFonts w:ascii="Arial" w:hAnsi="Arial" w:cs="Arial"/>
          <w:sz w:val="16"/>
          <w:szCs w:val="16"/>
        </w:rPr>
        <w:t xml:space="preserve"> tumors</w:t>
      </w:r>
      <w:r w:rsidRPr="00010278">
        <w:rPr>
          <w:rFonts w:ascii="Arial" w:hAnsi="Arial" w:cs="Arial"/>
          <w:sz w:val="16"/>
          <w:szCs w:val="16"/>
        </w:rPr>
        <w:t xml:space="preserve"> </w:t>
      </w:r>
      <w:r w:rsidRPr="005320A4">
        <w:rPr>
          <w:rFonts w:ascii="Arial" w:hAnsi="Arial" w:cs="Arial"/>
          <w:sz w:val="16"/>
          <w:szCs w:val="16"/>
        </w:rPr>
        <w:t xml:space="preserve">with high </w:t>
      </w:r>
      <w:r>
        <w:rPr>
          <w:rFonts w:ascii="Arial" w:hAnsi="Arial" w:cs="Arial"/>
          <w:sz w:val="16"/>
          <w:szCs w:val="16"/>
        </w:rPr>
        <w:t>CD8+ T cell-to-macrophage interaction</w:t>
      </w:r>
      <w:r w:rsidRPr="00195523">
        <w:rPr>
          <w:rFonts w:ascii="Arial" w:hAnsi="Arial" w:cs="Arial"/>
          <w:sz w:val="16"/>
          <w:szCs w:val="16"/>
        </w:rPr>
        <w:t xml:space="preserve"> </w:t>
      </w:r>
      <w:r w:rsidRPr="00010278">
        <w:rPr>
          <w:rFonts w:ascii="Arial" w:hAnsi="Arial" w:cs="Arial"/>
          <w:sz w:val="16"/>
          <w:szCs w:val="16"/>
        </w:rPr>
        <w:t xml:space="preserve">did not differ significantly in survival probability from the low interaction </w:t>
      </w:r>
      <w:r>
        <w:rPr>
          <w:rFonts w:ascii="Arial" w:hAnsi="Arial" w:cs="Arial"/>
          <w:sz w:val="16"/>
          <w:szCs w:val="16"/>
        </w:rPr>
        <w:t>samples</w:t>
      </w:r>
      <w:r w:rsidRPr="00010278">
        <w:rPr>
          <w:rFonts w:ascii="Arial" w:hAnsi="Arial" w:cs="Arial"/>
          <w:sz w:val="16"/>
          <w:szCs w:val="16"/>
        </w:rPr>
        <w:t xml:space="preserve"> (p=0.</w:t>
      </w:r>
      <w:r>
        <w:rPr>
          <w:rFonts w:ascii="Arial" w:hAnsi="Arial" w:cs="Arial"/>
          <w:sz w:val="16"/>
          <w:szCs w:val="16"/>
        </w:rPr>
        <w:t>63</w:t>
      </w:r>
      <w:r w:rsidRPr="00010278">
        <w:rPr>
          <w:rFonts w:ascii="Arial" w:hAnsi="Arial" w:cs="Arial"/>
          <w:sz w:val="16"/>
          <w:szCs w:val="16"/>
        </w:rPr>
        <w:t>)</w:t>
      </w:r>
      <w:r>
        <w:rPr>
          <w:rFonts w:ascii="Arial" w:hAnsi="Arial" w:cs="Arial"/>
          <w:sz w:val="16"/>
          <w:szCs w:val="16"/>
        </w:rPr>
        <w:t xml:space="preserve">. </w:t>
      </w:r>
      <w:r>
        <w:rPr>
          <w:rFonts w:ascii="Arial" w:hAnsi="Arial" w:cs="Arial"/>
          <w:b/>
          <w:bCs/>
          <w:sz w:val="16"/>
          <w:szCs w:val="16"/>
        </w:rPr>
        <w:t xml:space="preserve">C, </w:t>
      </w:r>
      <w:r w:rsidRPr="00010278">
        <w:rPr>
          <w:rFonts w:ascii="Arial" w:hAnsi="Arial" w:cs="Arial"/>
          <w:sz w:val="16"/>
          <w:szCs w:val="16"/>
        </w:rPr>
        <w:t xml:space="preserve">Kaplan-Meier curves for different combinations of cell distance interactions in tumor regions. </w:t>
      </w:r>
      <w:r w:rsidRPr="00010278">
        <w:rPr>
          <w:rFonts w:ascii="Arial" w:hAnsi="Arial" w:cs="Arial"/>
          <w:b/>
          <w:bCs/>
          <w:sz w:val="16"/>
          <w:szCs w:val="16"/>
        </w:rPr>
        <w:t>A</w:t>
      </w:r>
      <w:r w:rsidRPr="00010278">
        <w:rPr>
          <w:rFonts w:ascii="Arial" w:hAnsi="Arial" w:cs="Arial"/>
          <w:sz w:val="16"/>
          <w:szCs w:val="16"/>
        </w:rPr>
        <w:t xml:space="preserve">, </w:t>
      </w:r>
      <w:r w:rsidRPr="008A64A1">
        <w:rPr>
          <w:rFonts w:ascii="Arial" w:hAnsi="Arial" w:cs="Arial"/>
          <w:sz w:val="16"/>
          <w:szCs w:val="16"/>
        </w:rPr>
        <w:t>Chemonaïve</w:t>
      </w:r>
      <w:r>
        <w:rPr>
          <w:rFonts w:ascii="Arial" w:hAnsi="Arial" w:cs="Arial"/>
          <w:sz w:val="16"/>
          <w:szCs w:val="16"/>
        </w:rPr>
        <w:t xml:space="preserve"> tumors</w:t>
      </w:r>
      <w:r w:rsidRPr="00010278">
        <w:rPr>
          <w:rFonts w:ascii="Arial" w:hAnsi="Arial" w:cs="Arial"/>
          <w:sz w:val="16"/>
          <w:szCs w:val="16"/>
        </w:rPr>
        <w:t xml:space="preserve"> </w:t>
      </w:r>
      <w:r w:rsidRPr="005320A4">
        <w:rPr>
          <w:rFonts w:ascii="Arial" w:hAnsi="Arial" w:cs="Arial"/>
          <w:sz w:val="16"/>
          <w:szCs w:val="16"/>
        </w:rPr>
        <w:t xml:space="preserve">with high </w:t>
      </w:r>
      <w:r>
        <w:rPr>
          <w:rFonts w:ascii="Arial" w:hAnsi="Arial" w:cs="Arial"/>
          <w:sz w:val="16"/>
          <w:szCs w:val="16"/>
        </w:rPr>
        <w:t>CD8 T cell-to-CD4 T cell interaction</w:t>
      </w:r>
      <w:r w:rsidRPr="00195523">
        <w:rPr>
          <w:rFonts w:ascii="Arial" w:hAnsi="Arial" w:cs="Arial"/>
          <w:sz w:val="16"/>
          <w:szCs w:val="16"/>
        </w:rPr>
        <w:t xml:space="preserve"> </w:t>
      </w:r>
      <w:r w:rsidRPr="00010278">
        <w:rPr>
          <w:rFonts w:ascii="Arial" w:hAnsi="Arial" w:cs="Arial"/>
          <w:sz w:val="16"/>
          <w:szCs w:val="16"/>
        </w:rPr>
        <w:t xml:space="preserve">did not differ significantly in survival probability from the low interaction </w:t>
      </w:r>
      <w:r>
        <w:rPr>
          <w:rFonts w:ascii="Arial" w:hAnsi="Arial" w:cs="Arial"/>
          <w:sz w:val="16"/>
          <w:szCs w:val="16"/>
        </w:rPr>
        <w:t>samples</w:t>
      </w:r>
      <w:r w:rsidRPr="00010278">
        <w:rPr>
          <w:rFonts w:ascii="Arial" w:hAnsi="Arial" w:cs="Arial"/>
          <w:sz w:val="16"/>
          <w:szCs w:val="16"/>
        </w:rPr>
        <w:t xml:space="preserve"> (p=0.</w:t>
      </w:r>
      <w:r w:rsidR="00A6133A">
        <w:rPr>
          <w:rFonts w:ascii="Arial" w:hAnsi="Arial" w:cs="Arial"/>
          <w:sz w:val="16"/>
          <w:szCs w:val="16"/>
        </w:rPr>
        <w:t>48</w:t>
      </w:r>
      <w:r w:rsidRPr="00010278">
        <w:rPr>
          <w:rFonts w:ascii="Arial" w:hAnsi="Arial" w:cs="Arial"/>
          <w:sz w:val="16"/>
          <w:szCs w:val="16"/>
        </w:rPr>
        <w:t>)</w:t>
      </w:r>
      <w:r>
        <w:rPr>
          <w:rFonts w:ascii="Arial" w:hAnsi="Arial" w:cs="Arial"/>
          <w:sz w:val="16"/>
          <w:szCs w:val="16"/>
        </w:rPr>
        <w:t>.</w:t>
      </w:r>
      <w:r w:rsidR="00A6133A" w:rsidRPr="00A6133A">
        <w:rPr>
          <w:rFonts w:ascii="Arial" w:hAnsi="Arial" w:cs="Arial"/>
          <w:b/>
          <w:bCs/>
          <w:sz w:val="16"/>
          <w:szCs w:val="16"/>
        </w:rPr>
        <w:t xml:space="preserve"> </w:t>
      </w:r>
      <w:r w:rsidR="00A6133A">
        <w:rPr>
          <w:rFonts w:ascii="Arial" w:hAnsi="Arial" w:cs="Arial"/>
          <w:b/>
          <w:bCs/>
          <w:sz w:val="16"/>
          <w:szCs w:val="16"/>
        </w:rPr>
        <w:t xml:space="preserve"> B, </w:t>
      </w:r>
      <w:proofErr w:type="gramStart"/>
      <w:r w:rsidR="00A6133A">
        <w:rPr>
          <w:rFonts w:ascii="Arial" w:hAnsi="Arial" w:cs="Arial"/>
          <w:b/>
          <w:bCs/>
          <w:sz w:val="16"/>
          <w:szCs w:val="16"/>
        </w:rPr>
        <w:t xml:space="preserve">D,  </w:t>
      </w:r>
      <w:r w:rsidR="00A6133A">
        <w:rPr>
          <w:rFonts w:ascii="Arial" w:hAnsi="Arial" w:cs="Arial"/>
          <w:sz w:val="16"/>
          <w:szCs w:val="16"/>
        </w:rPr>
        <w:t>include</w:t>
      </w:r>
      <w:proofErr w:type="gramEnd"/>
      <w:r w:rsidR="00A6133A">
        <w:rPr>
          <w:rFonts w:ascii="Arial" w:hAnsi="Arial" w:cs="Arial"/>
          <w:sz w:val="16"/>
          <w:szCs w:val="16"/>
        </w:rPr>
        <w:t xml:space="preserve"> post-NACT Tumors and</w:t>
      </w:r>
      <w:r w:rsidR="00A6133A">
        <w:rPr>
          <w:rFonts w:ascii="Arial" w:hAnsi="Arial" w:cs="Arial"/>
          <w:b/>
          <w:bCs/>
          <w:sz w:val="16"/>
          <w:szCs w:val="16"/>
        </w:rPr>
        <w:t xml:space="preserve"> </w:t>
      </w:r>
      <w:r w:rsidR="00A6133A">
        <w:rPr>
          <w:rFonts w:ascii="Arial" w:hAnsi="Arial" w:cs="Arial"/>
          <w:sz w:val="16"/>
          <w:szCs w:val="16"/>
        </w:rPr>
        <w:t>have similar direction and interpretation as their c</w:t>
      </w:r>
      <w:r w:rsidR="00A6133A" w:rsidRPr="008A64A1">
        <w:rPr>
          <w:rFonts w:ascii="Arial" w:hAnsi="Arial" w:cs="Arial"/>
          <w:sz w:val="16"/>
          <w:szCs w:val="16"/>
        </w:rPr>
        <w:t>hemonaïve</w:t>
      </w:r>
      <w:r w:rsidR="00A6133A">
        <w:rPr>
          <w:rFonts w:ascii="Arial" w:hAnsi="Arial" w:cs="Arial"/>
          <w:sz w:val="16"/>
          <w:szCs w:val="16"/>
        </w:rPr>
        <w:t xml:space="preserve"> only counterparts</w:t>
      </w:r>
      <w:r w:rsidR="003D2972">
        <w:rPr>
          <w:rFonts w:ascii="Arial" w:hAnsi="Arial" w:cs="Arial"/>
          <w:sz w:val="16"/>
          <w:szCs w:val="16"/>
        </w:rPr>
        <w:t>.</w:t>
      </w:r>
    </w:p>
    <w:sectPr w:rsidR="00A46D72" w:rsidRPr="003D2972">
      <w:headerReference w:type="even" r:id="rId11"/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0FEC8A" w14:textId="77777777" w:rsidR="004E6C9C" w:rsidRDefault="004E6C9C" w:rsidP="002F0F2F">
      <w:pPr>
        <w:spacing w:after="0" w:line="240" w:lineRule="auto"/>
      </w:pPr>
      <w:r>
        <w:separator/>
      </w:r>
    </w:p>
  </w:endnote>
  <w:endnote w:type="continuationSeparator" w:id="0">
    <w:p w14:paraId="38DB6579" w14:textId="77777777" w:rsidR="004E6C9C" w:rsidRDefault="004E6C9C" w:rsidP="002F0F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89EC17" w14:textId="77777777" w:rsidR="004E6C9C" w:rsidRDefault="004E6C9C" w:rsidP="002F0F2F">
      <w:pPr>
        <w:spacing w:after="0" w:line="240" w:lineRule="auto"/>
      </w:pPr>
      <w:r>
        <w:separator/>
      </w:r>
    </w:p>
  </w:footnote>
  <w:footnote w:type="continuationSeparator" w:id="0">
    <w:p w14:paraId="23E79425" w14:textId="77777777" w:rsidR="004E6C9C" w:rsidRDefault="004E6C9C" w:rsidP="002F0F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3795735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2CF8BE4" w14:textId="59DEC35C" w:rsidR="002F0F2F" w:rsidRDefault="002F0F2F" w:rsidP="008E34C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33BC68" w14:textId="77777777" w:rsidR="002F0F2F" w:rsidRDefault="002F0F2F" w:rsidP="002F0F2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7277950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BFA77E4" w14:textId="0F32C352" w:rsidR="002F0F2F" w:rsidRDefault="002F0F2F" w:rsidP="008E34C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5E7E2F4" w14:textId="77777777" w:rsidR="002F0F2F" w:rsidRDefault="002F0F2F" w:rsidP="002F0F2F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15058A"/>
    <w:multiLevelType w:val="hybridMultilevel"/>
    <w:tmpl w:val="0848274C"/>
    <w:lvl w:ilvl="0" w:tplc="FAFAFB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Bapat, Jaidev">
    <w15:presenceInfo w15:providerId="AD" w15:userId="S::jaidev.bapat@ucdenver.edu::de75df14-cb13-4a8e-aa4e-4cdf3571766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812CC8"/>
    <w:rsid w:val="000064A6"/>
    <w:rsid w:val="00010278"/>
    <w:rsid w:val="00013F17"/>
    <w:rsid w:val="0002069E"/>
    <w:rsid w:val="000372CA"/>
    <w:rsid w:val="00045C56"/>
    <w:rsid w:val="00060C8F"/>
    <w:rsid w:val="000620E4"/>
    <w:rsid w:val="000862DC"/>
    <w:rsid w:val="000A0FF6"/>
    <w:rsid w:val="000A55EB"/>
    <w:rsid w:val="000D7553"/>
    <w:rsid w:val="000E317D"/>
    <w:rsid w:val="000E7F03"/>
    <w:rsid w:val="000F3E1C"/>
    <w:rsid w:val="001134AC"/>
    <w:rsid w:val="001224F7"/>
    <w:rsid w:val="00134CA2"/>
    <w:rsid w:val="0013524D"/>
    <w:rsid w:val="0014073E"/>
    <w:rsid w:val="0017622B"/>
    <w:rsid w:val="001923DB"/>
    <w:rsid w:val="00195523"/>
    <w:rsid w:val="001B00B8"/>
    <w:rsid w:val="001B08DA"/>
    <w:rsid w:val="001B0940"/>
    <w:rsid w:val="001B501C"/>
    <w:rsid w:val="001C3769"/>
    <w:rsid w:val="001C50B8"/>
    <w:rsid w:val="001D1860"/>
    <w:rsid w:val="001E4E46"/>
    <w:rsid w:val="001E7E91"/>
    <w:rsid w:val="00201195"/>
    <w:rsid w:val="00214832"/>
    <w:rsid w:val="00222197"/>
    <w:rsid w:val="002339F3"/>
    <w:rsid w:val="0023611C"/>
    <w:rsid w:val="00240E45"/>
    <w:rsid w:val="002639AC"/>
    <w:rsid w:val="00266553"/>
    <w:rsid w:val="00267E68"/>
    <w:rsid w:val="002848BB"/>
    <w:rsid w:val="002B7540"/>
    <w:rsid w:val="002F0F2F"/>
    <w:rsid w:val="002F3BB4"/>
    <w:rsid w:val="002F419A"/>
    <w:rsid w:val="002F496A"/>
    <w:rsid w:val="00331B60"/>
    <w:rsid w:val="0034204E"/>
    <w:rsid w:val="003500B3"/>
    <w:rsid w:val="00350F28"/>
    <w:rsid w:val="00364A8B"/>
    <w:rsid w:val="003651B5"/>
    <w:rsid w:val="00365462"/>
    <w:rsid w:val="003736B6"/>
    <w:rsid w:val="00393AC9"/>
    <w:rsid w:val="003956B9"/>
    <w:rsid w:val="003C098A"/>
    <w:rsid w:val="003C5BC3"/>
    <w:rsid w:val="003D2972"/>
    <w:rsid w:val="003D487F"/>
    <w:rsid w:val="003E775E"/>
    <w:rsid w:val="003E7D11"/>
    <w:rsid w:val="003F199E"/>
    <w:rsid w:val="003F2B19"/>
    <w:rsid w:val="003F6040"/>
    <w:rsid w:val="004023BC"/>
    <w:rsid w:val="00403348"/>
    <w:rsid w:val="00421960"/>
    <w:rsid w:val="00463CDD"/>
    <w:rsid w:val="00476B18"/>
    <w:rsid w:val="004818D4"/>
    <w:rsid w:val="00495345"/>
    <w:rsid w:val="00496B47"/>
    <w:rsid w:val="004B17BF"/>
    <w:rsid w:val="004C6B6F"/>
    <w:rsid w:val="004D7DB3"/>
    <w:rsid w:val="004E6C9C"/>
    <w:rsid w:val="00502A03"/>
    <w:rsid w:val="0051249D"/>
    <w:rsid w:val="00513F5B"/>
    <w:rsid w:val="00581170"/>
    <w:rsid w:val="005814DF"/>
    <w:rsid w:val="005977AE"/>
    <w:rsid w:val="00601958"/>
    <w:rsid w:val="00603500"/>
    <w:rsid w:val="00603EB2"/>
    <w:rsid w:val="00630585"/>
    <w:rsid w:val="00645D3F"/>
    <w:rsid w:val="006519A8"/>
    <w:rsid w:val="00655843"/>
    <w:rsid w:val="00663A59"/>
    <w:rsid w:val="0069232C"/>
    <w:rsid w:val="006A7908"/>
    <w:rsid w:val="006C2F04"/>
    <w:rsid w:val="006E165A"/>
    <w:rsid w:val="006E17E1"/>
    <w:rsid w:val="0070459E"/>
    <w:rsid w:val="00735EF6"/>
    <w:rsid w:val="00737991"/>
    <w:rsid w:val="007550C6"/>
    <w:rsid w:val="007674E4"/>
    <w:rsid w:val="0077233C"/>
    <w:rsid w:val="00785179"/>
    <w:rsid w:val="007B67F8"/>
    <w:rsid w:val="007C47E4"/>
    <w:rsid w:val="00812CC8"/>
    <w:rsid w:val="00820E72"/>
    <w:rsid w:val="0083368B"/>
    <w:rsid w:val="00866580"/>
    <w:rsid w:val="00867D5F"/>
    <w:rsid w:val="00872E40"/>
    <w:rsid w:val="008A10C7"/>
    <w:rsid w:val="008A2E6C"/>
    <w:rsid w:val="008A3FC1"/>
    <w:rsid w:val="008C436D"/>
    <w:rsid w:val="008C4D6C"/>
    <w:rsid w:val="008E7CBE"/>
    <w:rsid w:val="00905F9B"/>
    <w:rsid w:val="00906BFB"/>
    <w:rsid w:val="00930680"/>
    <w:rsid w:val="00932C3C"/>
    <w:rsid w:val="0093465E"/>
    <w:rsid w:val="00957D94"/>
    <w:rsid w:val="00976951"/>
    <w:rsid w:val="009A7D73"/>
    <w:rsid w:val="009B0674"/>
    <w:rsid w:val="009B07DB"/>
    <w:rsid w:val="009C0D20"/>
    <w:rsid w:val="009D2993"/>
    <w:rsid w:val="009D2C8A"/>
    <w:rsid w:val="009E39BB"/>
    <w:rsid w:val="00A143A5"/>
    <w:rsid w:val="00A15D17"/>
    <w:rsid w:val="00A21A29"/>
    <w:rsid w:val="00A26FAC"/>
    <w:rsid w:val="00A46D72"/>
    <w:rsid w:val="00A576B1"/>
    <w:rsid w:val="00A6133A"/>
    <w:rsid w:val="00A8056C"/>
    <w:rsid w:val="00A870EB"/>
    <w:rsid w:val="00A91781"/>
    <w:rsid w:val="00A96ACD"/>
    <w:rsid w:val="00AA4AEB"/>
    <w:rsid w:val="00AB3971"/>
    <w:rsid w:val="00AC4768"/>
    <w:rsid w:val="00AC568F"/>
    <w:rsid w:val="00AC5C90"/>
    <w:rsid w:val="00AD33A5"/>
    <w:rsid w:val="00AD7A9B"/>
    <w:rsid w:val="00B00A92"/>
    <w:rsid w:val="00B0327C"/>
    <w:rsid w:val="00B051EE"/>
    <w:rsid w:val="00B1691A"/>
    <w:rsid w:val="00B30D97"/>
    <w:rsid w:val="00B46CB4"/>
    <w:rsid w:val="00B47079"/>
    <w:rsid w:val="00B60C91"/>
    <w:rsid w:val="00B74579"/>
    <w:rsid w:val="00B75B24"/>
    <w:rsid w:val="00B91E3B"/>
    <w:rsid w:val="00BB2C81"/>
    <w:rsid w:val="00BB389A"/>
    <w:rsid w:val="00BB5C51"/>
    <w:rsid w:val="00BC0F31"/>
    <w:rsid w:val="00BC2B3B"/>
    <w:rsid w:val="00BC6945"/>
    <w:rsid w:val="00BC7144"/>
    <w:rsid w:val="00BE11F2"/>
    <w:rsid w:val="00BE4ED4"/>
    <w:rsid w:val="00C04BC2"/>
    <w:rsid w:val="00C33B37"/>
    <w:rsid w:val="00C35EA2"/>
    <w:rsid w:val="00C451DB"/>
    <w:rsid w:val="00C91449"/>
    <w:rsid w:val="00C93000"/>
    <w:rsid w:val="00C96948"/>
    <w:rsid w:val="00CA3AF2"/>
    <w:rsid w:val="00CD1FB7"/>
    <w:rsid w:val="00CF4030"/>
    <w:rsid w:val="00D13700"/>
    <w:rsid w:val="00D16B1B"/>
    <w:rsid w:val="00D66D80"/>
    <w:rsid w:val="00D87DA0"/>
    <w:rsid w:val="00D97098"/>
    <w:rsid w:val="00DA276B"/>
    <w:rsid w:val="00DA4487"/>
    <w:rsid w:val="00DD061D"/>
    <w:rsid w:val="00DE64B5"/>
    <w:rsid w:val="00DE76F3"/>
    <w:rsid w:val="00DF17C9"/>
    <w:rsid w:val="00DF4941"/>
    <w:rsid w:val="00DF5937"/>
    <w:rsid w:val="00E0123A"/>
    <w:rsid w:val="00E20047"/>
    <w:rsid w:val="00E328CF"/>
    <w:rsid w:val="00E44D0F"/>
    <w:rsid w:val="00E630FE"/>
    <w:rsid w:val="00E70FFD"/>
    <w:rsid w:val="00E84CDB"/>
    <w:rsid w:val="00E91BEB"/>
    <w:rsid w:val="00E94085"/>
    <w:rsid w:val="00E94FB9"/>
    <w:rsid w:val="00EB1B53"/>
    <w:rsid w:val="00EC0E19"/>
    <w:rsid w:val="00EE1A87"/>
    <w:rsid w:val="00EE6443"/>
    <w:rsid w:val="00EF00CD"/>
    <w:rsid w:val="00F00297"/>
    <w:rsid w:val="00F04894"/>
    <w:rsid w:val="00F134DB"/>
    <w:rsid w:val="00F20649"/>
    <w:rsid w:val="00F54519"/>
    <w:rsid w:val="00F60F4C"/>
    <w:rsid w:val="00F6399C"/>
    <w:rsid w:val="00F72475"/>
    <w:rsid w:val="00F90054"/>
    <w:rsid w:val="00FB78FA"/>
    <w:rsid w:val="00FC1672"/>
    <w:rsid w:val="00FE17D0"/>
    <w:rsid w:val="00FF67D4"/>
    <w:rsid w:val="6EDCA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FDE97"/>
  <w15:chartTrackingRefBased/>
  <w15:docId w15:val="{355601A1-8B94-584D-AB31-0E69190B5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CC8"/>
    <w:pPr>
      <w:spacing w:after="160" w:line="48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812C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12CC8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12CC8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812C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4579"/>
    <w:rPr>
      <w:color w:val="0000FF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CDD"/>
    <w:pPr>
      <w:spacing w:line="240" w:lineRule="auto"/>
    </w:pPr>
    <w:rPr>
      <w:rFonts w:ascii="Times New Roman" w:eastAsia="Times New Roman" w:hAnsi="Times New Roman" w:cs="Times New Roman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CDD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lptitletext">
    <w:name w:val="lp_title_text"/>
    <w:basedOn w:val="DefaultParagraphFont"/>
    <w:rsid w:val="00EB1B53"/>
  </w:style>
  <w:style w:type="paragraph" w:styleId="Revision">
    <w:name w:val="Revision"/>
    <w:hidden/>
    <w:uiPriority w:val="99"/>
    <w:semiHidden/>
    <w:rsid w:val="007550C6"/>
    <w:rPr>
      <w:rFonts w:ascii="Times New Roman" w:eastAsia="Times New Roman" w:hAnsi="Times New Roman" w:cs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F72475"/>
    <w:pPr>
      <w:spacing w:after="0"/>
      <w:jc w:val="center"/>
    </w:pPr>
  </w:style>
  <w:style w:type="character" w:customStyle="1" w:styleId="EndNoteBibliographyTitleChar">
    <w:name w:val="EndNote Bibliography Title Char"/>
    <w:basedOn w:val="DefaultParagraphFont"/>
    <w:link w:val="EndNoteBibliographyTitle"/>
    <w:rsid w:val="00F72475"/>
    <w:rPr>
      <w:rFonts w:ascii="Times New Roman" w:eastAsia="Times New Roman" w:hAnsi="Times New Roman" w:cs="Times New Roman"/>
    </w:rPr>
  </w:style>
  <w:style w:type="paragraph" w:customStyle="1" w:styleId="EndNoteBibliography">
    <w:name w:val="EndNote Bibliography"/>
    <w:basedOn w:val="Normal"/>
    <w:link w:val="EndNoteBibliographyChar"/>
    <w:rsid w:val="00F72475"/>
    <w:pPr>
      <w:spacing w:line="240" w:lineRule="auto"/>
    </w:pPr>
  </w:style>
  <w:style w:type="character" w:customStyle="1" w:styleId="EndNoteBibliographyChar">
    <w:name w:val="EndNote Bibliography Char"/>
    <w:basedOn w:val="DefaultParagraphFont"/>
    <w:link w:val="EndNoteBibliography"/>
    <w:rsid w:val="00F72475"/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224F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85179"/>
    <w:pPr>
      <w:spacing w:before="100" w:beforeAutospacing="1" w:after="100" w:afterAutospacing="1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0278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278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0F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0F2F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2F0F2F"/>
  </w:style>
  <w:style w:type="table" w:styleId="TableGrid">
    <w:name w:val="Table Grid"/>
    <w:basedOn w:val="TableNormal"/>
    <w:uiPriority w:val="39"/>
    <w:rsid w:val="0069232C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ewparagraph">
    <w:name w:val="New paragraph"/>
    <w:basedOn w:val="Normal"/>
    <w:qFormat/>
    <w:rsid w:val="0069232C"/>
    <w:pPr>
      <w:spacing w:after="0"/>
      <w:ind w:firstLine="720"/>
    </w:pPr>
    <w:rPr>
      <w:lang w:val="en-GB" w:eastAsia="en-GB"/>
    </w:rPr>
  </w:style>
  <w:style w:type="character" w:styleId="Strong">
    <w:name w:val="Strong"/>
    <w:basedOn w:val="DefaultParagraphFont"/>
    <w:uiPriority w:val="22"/>
    <w:qFormat/>
    <w:rsid w:val="003956B9"/>
    <w:rPr>
      <w:b/>
      <w:bCs/>
    </w:rPr>
  </w:style>
  <w:style w:type="paragraph" w:customStyle="1" w:styleId="gtfootnote">
    <w:name w:val="gt_footnote"/>
    <w:basedOn w:val="Normal"/>
    <w:rsid w:val="003956B9"/>
    <w:pPr>
      <w:spacing w:before="100" w:beforeAutospacing="1" w:after="100" w:afterAutospacing="1" w:line="240" w:lineRule="auto"/>
    </w:pPr>
  </w:style>
  <w:style w:type="character" w:styleId="Emphasis">
    <w:name w:val="Emphasis"/>
    <w:basedOn w:val="DefaultParagraphFont"/>
    <w:uiPriority w:val="20"/>
    <w:qFormat/>
    <w:rsid w:val="003956B9"/>
    <w:rPr>
      <w:i/>
      <w:iCs/>
    </w:rPr>
  </w:style>
  <w:style w:type="character" w:customStyle="1" w:styleId="gtcolumnspanner">
    <w:name w:val="gt_column_spanner"/>
    <w:basedOn w:val="DefaultParagraphFont"/>
    <w:rsid w:val="003956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7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20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1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1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675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006">
              <w:marLeft w:val="0"/>
              <w:marRight w:val="0"/>
              <w:marTop w:val="0"/>
              <w:marBottom w:val="0"/>
              <w:divBdr>
                <w:top w:val="single" w:sz="6" w:space="6" w:color="C1C1C1"/>
                <w:left w:val="single" w:sz="6" w:space="4" w:color="C1C1C1"/>
                <w:bottom w:val="single" w:sz="6" w:space="6" w:color="C1C1C1"/>
                <w:right w:val="single" w:sz="6" w:space="4" w:color="C1C1C1"/>
              </w:divBdr>
            </w:div>
          </w:divsChild>
        </w:div>
        <w:div w:id="67885361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8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80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6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8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7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891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1989">
              <w:marLeft w:val="0"/>
              <w:marRight w:val="0"/>
              <w:marTop w:val="0"/>
              <w:marBottom w:val="0"/>
              <w:divBdr>
                <w:top w:val="single" w:sz="6" w:space="6" w:color="C1C1C1"/>
                <w:left w:val="single" w:sz="6" w:space="4" w:color="C1C1C1"/>
                <w:bottom w:val="single" w:sz="6" w:space="6" w:color="C1C1C1"/>
                <w:right w:val="single" w:sz="6" w:space="4" w:color="C1C1C1"/>
              </w:divBdr>
            </w:div>
          </w:divsChild>
        </w:div>
        <w:div w:id="194603616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3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6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1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CE4D76-4D6D-4645-BB5F-7CD47ED6F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948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Steinhart, Benjamin</dc:creator>
  <cp:keywords/>
  <dc:description/>
  <cp:lastModifiedBy>Steinhart, Benjamin</cp:lastModifiedBy>
  <cp:revision>2</cp:revision>
  <cp:lastPrinted>2021-05-31T19:59:00Z</cp:lastPrinted>
  <dcterms:created xsi:type="dcterms:W3CDTF">2021-08-05T17:59:00Z</dcterms:created>
  <dcterms:modified xsi:type="dcterms:W3CDTF">2021-08-05T17:59:00Z</dcterms:modified>
</cp:coreProperties>
</file>